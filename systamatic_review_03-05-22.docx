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C3D27B" w14:textId="787C3EE5" w:rsidR="00C601B3" w:rsidRDefault="00C601B3" w:rsidP="00C601B3">
      <w:pPr>
        <w:jc w:val="center"/>
        <w:rPr>
          <w:b/>
          <w:bCs/>
        </w:rPr>
      </w:pPr>
      <w:r>
        <w:rPr>
          <w:b/>
          <w:bCs/>
        </w:rPr>
        <w:t xml:space="preserve">A systematic review of the literature on </w:t>
      </w:r>
      <w:r w:rsidRPr="00C601B3">
        <w:rPr>
          <w:b/>
          <w:bCs/>
          <w:i/>
          <w:iCs/>
        </w:rPr>
        <w:t>Lutra lutra</w:t>
      </w:r>
    </w:p>
    <w:p w14:paraId="5AF5EA08" w14:textId="77777777" w:rsidR="00C601B3" w:rsidRDefault="00C601B3" w:rsidP="008B4C45">
      <w:pPr>
        <w:rPr>
          <w:b/>
          <w:bCs/>
        </w:rPr>
      </w:pPr>
    </w:p>
    <w:p w14:paraId="40CFA8D9" w14:textId="4F6E711B" w:rsidR="008B4C45" w:rsidRPr="004F4F0A" w:rsidRDefault="008B4C45" w:rsidP="008B4C45">
      <w:pPr>
        <w:rPr>
          <w:b/>
          <w:bCs/>
        </w:rPr>
      </w:pPr>
      <w:r w:rsidRPr="004F4F0A">
        <w:rPr>
          <w:b/>
          <w:bCs/>
        </w:rPr>
        <w:t>Provide background information and set the context.</w:t>
      </w:r>
    </w:p>
    <w:p w14:paraId="798D63F8" w14:textId="77777777" w:rsidR="008B4C45" w:rsidRDefault="008B4C45" w:rsidP="008B4C45"/>
    <w:p w14:paraId="40412AD0" w14:textId="3B023750" w:rsidR="008B4C45" w:rsidRDefault="008B4C45" w:rsidP="008B4C45">
      <w:r>
        <w:t>We often say that knowledge gaps are a reason for doing conservation science and that good knowledge equates to conservation success - evidence based conservation</w:t>
      </w:r>
      <w:r w:rsidR="00C601B3">
        <w:t xml:space="preserve"> </w:t>
      </w:r>
      <w:r w:rsidR="00C601B3">
        <w:fldChar w:fldCharType="begin" w:fldLock="1"/>
      </w:r>
      <w:r w:rsidR="003A051D">
        <w:instrText>ADDIN CSL_CITATION {"citationItems":[{"id":"ITEM-1","itemData":{"DOI":"10.1016/J.TREE.2004.03.018","ISSN":"0169-5347","PMID":"16701275","abstract":"Much of current conservation practice is based upon anecdote and myth rather than upon the systematic appraisal of the evidence, including experience of others who have tackled the same problem. We suggest that this is a major problem for conservationists and requires a rethinking of the manner in which conservation operates. There is an urgent need for mechanisms that review available information and make recommendations to practitioners. We suggest a format for web-based databases that could provide the required information in accessible form.","author":[{"dropping-particle":"","family":"Sutherland","given":"William J.","non-dropping-particle":"","parse-names":false,"suffix":""},{"dropping-particle":"","family":"Pullin","given":"Andrew S.","non-dropping-particle":"","parse-names":false,"suffix":""},{"dropping-particle":"","family":"Dolman","given":"Paul M.","non-dropping-particle":"","parse-names":false,"suffix":""},{"dropping-particle":"","family":"Knight","given":"Teri M.","non-dropping-particle":"","parse-names":false,"suffix":""}],"container-title":"Trends in Ecology &amp; Evolution","id":"ITEM-1","issue":"6","issued":{"date-parts":[["2004","6","1"]]},"page":"305-308","publisher":"Elsevier Current Trends","title":"The need for evidence-based conservation","type":"article-journal","volume":"19"},"uris":["http://www.mendeley.com/documents/?uuid=d80c6574-70f7-39a5-9673-d481c366bbfd"]}],"mendeley":{"formattedCitation":"(Sutherland &lt;i&gt;et al.&lt;/i&gt;, 2004)","plainTextFormattedCitation":"(Sutherland et al., 2004)","previouslyFormattedCitation":"(Sutherland &lt;i&gt;et al.&lt;/i&gt;, 2004)"},"properties":{"noteIndex":0},"schema":"https://github.com/citation-style-language/schema/raw/master/csl-citation.json"}</w:instrText>
      </w:r>
      <w:r w:rsidR="00C601B3">
        <w:fldChar w:fldCharType="separate"/>
      </w:r>
      <w:r w:rsidR="00C601B3" w:rsidRPr="00C601B3">
        <w:rPr>
          <w:noProof/>
        </w:rPr>
        <w:t xml:space="preserve">(Sutherland </w:t>
      </w:r>
      <w:r w:rsidR="00C601B3" w:rsidRPr="00C601B3">
        <w:rPr>
          <w:i/>
          <w:noProof/>
        </w:rPr>
        <w:t>et al.</w:t>
      </w:r>
      <w:r w:rsidR="00C601B3" w:rsidRPr="00C601B3">
        <w:rPr>
          <w:noProof/>
        </w:rPr>
        <w:t>, 2004)</w:t>
      </w:r>
      <w:r w:rsidR="00C601B3">
        <w:fldChar w:fldCharType="end"/>
      </w:r>
      <w:r>
        <w:t xml:space="preserve">. \textit{Lutra lutra} provides a good case study for this as it is a </w:t>
      </w:r>
      <w:r w:rsidR="00161AF5">
        <w:t>well-studied</w:t>
      </w:r>
      <w:r>
        <w:t xml:space="preserve"> species and potentially a flagship species for conservation</w:t>
      </w:r>
      <w:r w:rsidR="003A051D">
        <w:fldChar w:fldCharType="begin" w:fldLock="1"/>
      </w:r>
      <w:r w:rsidR="00FF3588">
        <w:instrText>ADDIN CSL_CITATION {"citationItems":[{"id":"ITEM-1","itemData":{"abstract":"Page 1. PII: S0006-3207(97)00036-0 Biological Conservation 82 (1997) 345-354 © 1997 Published by Elsevier Science Ltd All rights reserved. Printed in Great Britain 0006-3207/97 $17.00 + 0.00 ELSEVIER ","author":[{"dropping-particle":"","family":"White","given":"P J","non-dropping-particle":"","parse-names":false,"suffix":""},{"dropping-particle":"","family":"Gregory","given":"K W","non-dropping-particle":"","parse-names":false,"suffix":""},{"dropping-particle":"","family":"Lindley","given":"P J","non-dropping-particle":"","parse-names":false,"suffix":""},{"dropping-particle":"","family":"Richards","given":"G","non-dropping-particle":"","parse-names":false,"suffix":""}],"container-title":"Biol Conserv","id":"ITEM-1","issue":"97","issued":{"date-parts":[["1997"]]},"page":"345-354","title":"Economic values of threatened mammals in Britain: A case study of the otter Lutra lutra and the …","type":"article-journal","volume":"3207"},"uris":["http://www.mendeley.com/documents/?uuid=ba348062-5929-451a-9482-b26aa9cf8d2f"]}],"mendeley":{"formattedCitation":"(White &lt;i&gt;et al.&lt;/i&gt;, 1997)","plainTextFormattedCitation":"(White et al., 1997)","previouslyFormattedCitation":"(White &lt;i&gt;et al.&lt;/i&gt;, 1997)"},"properties":{"noteIndex":0},"schema":"https://github.com/citation-style-language/schema/raw/master/csl-citation.json"}</w:instrText>
      </w:r>
      <w:r w:rsidR="003A051D">
        <w:fldChar w:fldCharType="separate"/>
      </w:r>
      <w:r w:rsidR="003A051D" w:rsidRPr="003A051D">
        <w:rPr>
          <w:noProof/>
        </w:rPr>
        <w:t xml:space="preserve">(White </w:t>
      </w:r>
      <w:r w:rsidR="003A051D" w:rsidRPr="003A051D">
        <w:rPr>
          <w:i/>
          <w:noProof/>
        </w:rPr>
        <w:t>et al.</w:t>
      </w:r>
      <w:r w:rsidR="003A051D" w:rsidRPr="003A051D">
        <w:rPr>
          <w:noProof/>
        </w:rPr>
        <w:t>, 1997)</w:t>
      </w:r>
      <w:r w:rsidR="003A051D">
        <w:fldChar w:fldCharType="end"/>
      </w:r>
      <w:r>
        <w:t>. Here we evaluate whether the extensive body of research on \textit{Lutra lutra} provides a comprehensive overview of the species. We identified 798 papers published on \</w:t>
      </w:r>
      <w:commentRangeStart w:id="0"/>
      <w:r>
        <w:t>textit{Lutra lutra}</w:t>
      </w:r>
      <w:ins w:id="1" w:author="Hannah Mossman" w:date="2021-12-19T15:03:00Z">
        <w:r w:rsidR="00D73AB4">
          <w:t xml:space="preserve"> between </w:t>
        </w:r>
        <w:commentRangeEnd w:id="0"/>
        <w:r w:rsidR="00D73AB4">
          <w:rPr>
            <w:rStyle w:val="CommentReference"/>
          </w:rPr>
          <w:commentReference w:id="0"/>
        </w:r>
      </w:ins>
      <w:ins w:id="2" w:author="Thomas David Hughes" w:date="2022-01-16T12:29:00Z">
        <w:r w:rsidR="00CC2515">
          <w:t>1950 and 2021</w:t>
        </w:r>
      </w:ins>
      <w:ins w:id="3" w:author="Hannah Mossman" w:date="2021-12-19T15:02:00Z">
        <w:r w:rsidR="00D73AB4">
          <w:t xml:space="preserve">. </w:t>
        </w:r>
      </w:ins>
      <w:ins w:id="4" w:author="Hannah Mossman" w:date="2021-12-19T15:04:00Z">
        <w:r w:rsidR="00D73AB4">
          <w:t xml:space="preserve">This substantial volume of research </w:t>
        </w:r>
      </w:ins>
      <w:del w:id="5" w:author="Hannah Mossman" w:date="2021-12-19T15:02:00Z">
        <w:r w:rsidDel="00D73AB4">
          <w:delText xml:space="preserve"> s</w:delText>
        </w:r>
      </w:del>
      <w:del w:id="6" w:author="Hannah Mossman" w:date="2021-12-19T15:04:00Z">
        <w:r w:rsidDel="00D73AB4">
          <w:delText xml:space="preserve">uch a high number of publications </w:delText>
        </w:r>
      </w:del>
      <w:r>
        <w:t xml:space="preserve">should mean that we have an excellent overview </w:t>
      </w:r>
      <w:ins w:id="7" w:author="Hannah Mossman" w:date="2021-12-19T15:04:00Z">
        <w:r w:rsidR="00D73AB4">
          <w:t>of otter ecology and status. H</w:t>
        </w:r>
      </w:ins>
      <w:del w:id="8" w:author="Hannah Mossman" w:date="2021-12-19T15:04:00Z">
        <w:r w:rsidDel="00D73AB4">
          <w:delText>h</w:delText>
        </w:r>
      </w:del>
      <w:r>
        <w:t xml:space="preserve">owever, </w:t>
      </w:r>
      <w:ins w:id="9" w:author="Hannah Mossman" w:date="2021-12-19T15:05:00Z">
        <w:r w:rsidR="00D73AB4">
          <w:t xml:space="preserve">the research is </w:t>
        </w:r>
      </w:ins>
      <w:del w:id="10" w:author="Hannah Mossman" w:date="2021-12-19T15:05:00Z">
        <w:r w:rsidDel="00D73AB4">
          <w:delText xml:space="preserve">our understanding is </w:delText>
        </w:r>
      </w:del>
      <w:ins w:id="11" w:author="Hannah Mossman" w:date="2021-12-19T15:06:00Z">
        <w:r w:rsidR="00D73AB4">
          <w:t xml:space="preserve"> geographically biased </w:t>
        </w:r>
      </w:ins>
      <w:ins w:id="12" w:author="Hannah Mossman" w:date="2021-12-19T15:07:00Z">
        <w:r w:rsidR="00D73AB4">
          <w:t xml:space="preserve">to a small part of the species range </w:t>
        </w:r>
      </w:ins>
      <w:ins w:id="13" w:author="Hannah Mossman" w:date="2021-12-19T15:06:00Z">
        <w:r w:rsidR="00D73AB4">
          <w:t xml:space="preserve">and focussed on relatively small number of topics. </w:t>
        </w:r>
      </w:ins>
      <w:del w:id="14" w:author="Hannah Mossman" w:date="2021-12-19T15:06:00Z">
        <w:r w:rsidDel="00D73AB4">
          <w:delText>more fragmented than we would like lacking an overall strategy.</w:delText>
        </w:r>
      </w:del>
      <w:r>
        <w:t xml:space="preserve"> </w:t>
      </w:r>
      <w:ins w:id="15" w:author="Hannah Mossman" w:date="2021-12-19T15:07:00Z">
        <w:r w:rsidR="00D73AB4">
          <w:t xml:space="preserve">This results in </w:t>
        </w:r>
      </w:ins>
      <w:del w:id="16" w:author="Hannah Mossman" w:date="2021-12-19T15:07:00Z">
        <w:r w:rsidDel="00D73AB4">
          <w:delText xml:space="preserve">Despite this deep collection of </w:delText>
        </w:r>
        <w:r w:rsidR="00161AF5" w:rsidDel="00D73AB4">
          <w:delText>papers,</w:delText>
        </w:r>
        <w:r w:rsidDel="00D73AB4">
          <w:delText xml:space="preserve"> we show </w:delText>
        </w:r>
      </w:del>
      <w:r>
        <w:t xml:space="preserve">our understanding of </w:t>
      </w:r>
      <w:del w:id="17" w:author="Hannah Mossman" w:date="2021-12-19T15:07:00Z">
        <w:r w:rsidDel="00D73AB4">
          <w:delText xml:space="preserve">this </w:delText>
        </w:r>
      </w:del>
      <w:del w:id="18" w:author="Hannah Mossman" w:date="2021-12-19T15:08:00Z">
        <w:r w:rsidDel="00D73AB4">
          <w:delText xml:space="preserve">species is uneven leaving </w:delText>
        </w:r>
      </w:del>
      <w:r>
        <w:t xml:space="preserve">large gaps in our knowledge both </w:t>
      </w:r>
      <w:commentRangeStart w:id="19"/>
      <w:r>
        <w:t>topically</w:t>
      </w:r>
      <w:ins w:id="20" w:author="Thomas David Hughes" w:date="2022-01-16T12:29:00Z">
        <w:r w:rsidR="00CC2515">
          <w:t xml:space="preserve"> for example in behaviour</w:t>
        </w:r>
      </w:ins>
      <w:r>
        <w:t xml:space="preserve"> </w:t>
      </w:r>
      <w:commentRangeEnd w:id="19"/>
      <w:r w:rsidR="00D73AB4">
        <w:rPr>
          <w:rStyle w:val="CommentReference"/>
        </w:rPr>
        <w:commentReference w:id="19"/>
      </w:r>
      <w:r>
        <w:t>and geographically</w:t>
      </w:r>
      <w:ins w:id="21" w:author="Thomas David Hughes" w:date="2022-01-16T12:29:00Z">
        <w:r w:rsidR="00CC2515">
          <w:t xml:space="preserve"> with </w:t>
        </w:r>
      </w:ins>
      <w:ins w:id="22" w:author="Thomas David Hughes" w:date="2022-01-16T12:30:00Z">
        <w:r w:rsidR="00CC2515">
          <w:t>virtually all of Asia being underrepresented</w:t>
        </w:r>
      </w:ins>
      <w:ins w:id="23" w:author="Hannah Mossman" w:date="2021-12-19T15:08:00Z">
        <w:r w:rsidR="00D73AB4">
          <w:t xml:space="preserve">, and </w:t>
        </w:r>
      </w:ins>
      <w:ins w:id="24" w:author="Thomas David Hughes" w:date="2022-01-16T12:30:00Z">
        <w:r w:rsidR="00CC2515">
          <w:t xml:space="preserve">these imbalances have the </w:t>
        </w:r>
      </w:ins>
      <w:ins w:id="25" w:author="Hannah Mossman" w:date="2021-12-19T15:08:00Z">
        <w:r w:rsidR="00D73AB4">
          <w:t>potential</w:t>
        </w:r>
      </w:ins>
      <w:ins w:id="26" w:author="Thomas David Hughes" w:date="2022-01-16T12:31:00Z">
        <w:r w:rsidR="00CC2515">
          <w:t xml:space="preserve"> to</w:t>
        </w:r>
      </w:ins>
      <w:ins w:id="27" w:author="Hannah Mossman" w:date="2021-12-19T15:08:00Z">
        <w:del w:id="28" w:author="Thomas David Hughes" w:date="2022-01-16T12:31:00Z">
          <w:r w:rsidR="00D73AB4" w:rsidDel="00CC2515">
            <w:delText>ly</w:delText>
          </w:r>
        </w:del>
        <w:r w:rsidR="00D73AB4">
          <w:t xml:space="preserve"> hamper</w:t>
        </w:r>
        <w:del w:id="29" w:author="Thomas David Hughes" w:date="2022-01-16T12:30:00Z">
          <w:r w:rsidR="00D73AB4" w:rsidDel="00CC2515">
            <w:delText>s</w:delText>
          </w:r>
        </w:del>
        <w:r w:rsidR="00D73AB4">
          <w:t xml:space="preserve"> </w:t>
        </w:r>
      </w:ins>
      <w:del w:id="30" w:author="Hannah Mossman" w:date="2021-12-19T15:08:00Z">
        <w:r w:rsidDel="00D73AB4">
          <w:delText xml:space="preserve"> we hope by highlighting these issues more attention can be focused on these gaps improving our </w:delText>
        </w:r>
      </w:del>
      <w:r>
        <w:t>conservation efforts</w:t>
      </w:r>
      <w:ins w:id="31" w:author="Hannah Mossman" w:date="2021-12-19T15:08:00Z">
        <w:r w:rsidR="00D73AB4">
          <w:t>.</w:t>
        </w:r>
      </w:ins>
      <w:del w:id="32" w:author="Hannah Mossman" w:date="2021-12-19T15:08:00Z">
        <w:r w:rsidDel="00D73AB4">
          <w:delText xml:space="preserve"> and consequently the outlook for the species</w:delText>
        </w:r>
        <w:r w:rsidR="003A051D" w:rsidDel="00D73AB4">
          <w:delText xml:space="preserve"> </w:delText>
        </w:r>
      </w:del>
      <w:r>
        <w:t>. Finally</w:t>
      </w:r>
      <w:ins w:id="33" w:author="Hannah Mossman" w:date="2021-12-19T15:08:00Z">
        <w:r w:rsidR="00D73AB4">
          <w:t>,</w:t>
        </w:r>
      </w:ins>
      <w:r>
        <w:t xml:space="preserve"> we believe this issue is not constrained only to \textit{Lutra lutra} but may be part of a more general pattern in conservation research that needs further investigation.</w:t>
      </w:r>
    </w:p>
    <w:p w14:paraId="67351566" w14:textId="77777777" w:rsidR="008B4C45" w:rsidRDefault="008B4C45" w:rsidP="008B4C45"/>
    <w:p w14:paraId="7A82DF9D" w14:textId="63656BD8" w:rsidR="008B4C45" w:rsidRDefault="008B4C45" w:rsidP="008B4C45">
      <w:r>
        <w:t>\textit{Lutra lutra}</w:t>
      </w:r>
      <w:ins w:id="34" w:author="Hannah Mossman" w:date="2021-12-19T15:20:00Z">
        <w:r w:rsidR="0003330E">
          <w:t xml:space="preserve">, Eurasian otter, </w:t>
        </w:r>
      </w:ins>
      <w:r>
        <w:t xml:space="preserve">has a one of the largest species ranges of </w:t>
      </w:r>
      <w:commentRangeStart w:id="35"/>
      <w:r>
        <w:t xml:space="preserve">any mammal </w:t>
      </w:r>
      <w:commentRangeEnd w:id="35"/>
      <w:r w:rsidR="0003330E">
        <w:rPr>
          <w:rStyle w:val="CommentReference"/>
        </w:rPr>
        <w:commentReference w:id="35"/>
      </w:r>
      <w:ins w:id="36" w:author="Thomas David Hughes" w:date="2022-01-16T12:33:00Z">
        <w:r w:rsidR="00CC2515">
          <w:t xml:space="preserve">in the world </w:t>
        </w:r>
      </w:ins>
      <w:r>
        <w:t>stretching from western Europe to the east co</w:t>
      </w:r>
      <w:ins w:id="37" w:author="Hannah Mossman" w:date="2021-12-19T15:12:00Z">
        <w:r w:rsidR="0003330E">
          <w:t>a</w:t>
        </w:r>
      </w:ins>
      <w:r>
        <w:t xml:space="preserve">st of Russia and as far south as Sri Lanka </w:t>
      </w:r>
      <w:r w:rsidR="00FF3588">
        <w:fldChar w:fldCharType="begin" w:fldLock="1"/>
      </w:r>
      <w:r w:rsidR="00FF3588">
        <w:instrText>ADDIN CSL_CITATION {"citationItems":[{"id":"ITEM-1","itemData":{"abstract":"The Eurasian otter (Lutra lutra) has the widest distribution of all 13 otter species but the actual worldwide status is very uncertain. It disappeared in many parts of Europe largely due to pollution but with considerable effort to improve environmental conditions they are starting to return in some areas. However, the rate of this return is largely exaggerated which creates problems with fisheries. In vast parts of its range in Asia and North Africa there is very little data and few modern records. It is therefore important to continue conservation efforts, increase public awareness and research to obtain up-to-date information on the true status.","author":[{"dropping-particle":"","family":"Yoxon","given":"Paul","non-dropping-particle":"","parse-names":false,"suffix":""},{"dropping-particle":"","family":"Yoxon Iosf","given":"Ben","non-dropping-particle":"","parse-names":false,"suffix":""}],"id":"ITEM-1","issued":{"date-parts":[["2019"]]},"title":"EURASIAN OTTER (Lutra lutra): A REVIEW OF THE CURRENT WORLD STATUS","type":"article-journal"},"uris":["http://www.mendeley.com/documents/?uuid=cd36acde-7186-3654-ba0e-a19fb714cafe"]}],"mendeley":{"formattedCitation":"(Yoxon and Yoxon Iosf, 2019)","plainTextFormattedCitation":"(Yoxon and Yoxon Iosf, 2019)","previouslyFormattedCitation":"(Yoxon and Yoxon Iosf, 2019)"},"properties":{"noteIndex":0},"schema":"https://github.com/citation-style-language/schema/raw/master/csl-citation.json"}</w:instrText>
      </w:r>
      <w:r w:rsidR="00FF3588">
        <w:fldChar w:fldCharType="separate"/>
      </w:r>
      <w:r w:rsidR="00FF3588" w:rsidRPr="00FF3588">
        <w:rPr>
          <w:noProof/>
        </w:rPr>
        <w:t>(Yoxon and Yoxon Iosf, 2019)</w:t>
      </w:r>
      <w:r w:rsidR="00FF3588">
        <w:fldChar w:fldCharType="end"/>
      </w:r>
      <w:ins w:id="38" w:author="Hannah Mossman" w:date="2021-12-19T15:12:00Z">
        <w:r w:rsidR="0003330E">
          <w:t>. It</w:t>
        </w:r>
      </w:ins>
      <w:del w:id="39" w:author="Hannah Mossman" w:date="2021-12-19T15:12:00Z">
        <w:r w:rsidR="00FF3588" w:rsidDel="0003330E">
          <w:delText xml:space="preserve"> </w:delText>
        </w:r>
        <w:r w:rsidDel="0003330E">
          <w:delText>and</w:delText>
        </w:r>
      </w:del>
      <w:r>
        <w:t xml:space="preserve"> is currently classified as </w:t>
      </w:r>
      <w:ins w:id="40" w:author="Hannah Mossman" w:date="2021-12-19T15:12:00Z">
        <w:r w:rsidR="0003330E">
          <w:t>N</w:t>
        </w:r>
      </w:ins>
      <w:del w:id="41" w:author="Hannah Mossman" w:date="2021-12-19T15:12:00Z">
        <w:r w:rsidDel="0003330E">
          <w:delText>n</w:delText>
        </w:r>
      </w:del>
      <w:r>
        <w:t xml:space="preserve">ear </w:t>
      </w:r>
      <w:ins w:id="42" w:author="Hannah Mossman" w:date="2021-12-19T15:12:00Z">
        <w:r w:rsidR="0003330E">
          <w:t>T</w:t>
        </w:r>
      </w:ins>
      <w:del w:id="43" w:author="Hannah Mossman" w:date="2021-12-19T15:12:00Z">
        <w:r w:rsidDel="0003330E">
          <w:delText>t</w:delText>
        </w:r>
      </w:del>
      <w:r>
        <w:t>hreatened</w:t>
      </w:r>
      <w:r w:rsidR="00FF3588">
        <w:t xml:space="preserve"> </w:t>
      </w:r>
      <w:r w:rsidR="00FF3588">
        <w:fldChar w:fldCharType="begin" w:fldLock="1"/>
      </w:r>
      <w:r w:rsidR="00FF3588">
        <w:instrText>ADDIN CSL_CITATION {"citationItems":[{"id":"ITEM-1","itemData":{"URL":"https://www.otterspecialistgroup.org/osg-newsite/otr_species/eurasian-otter-lutra-lutra/","accessed":{"date-parts":[["2021","12","18"]]},"id":"ITEM-1","issued":{"date-parts":[["0"]]},"title":"Eurasian Otter (Lutra lutra) | IUCN/SSC Otter Specialist Group","type":"webpage"},"uris":["http://www.mendeley.com/documents/?uuid=99472a22-9ce5-3394-a2f4-d5a0c082bf1e"]}],"mendeley":{"formattedCitation":"(&lt;i&gt;Eurasian Otter (Lutra lutra) | IUCN/SSC Otter Specialist Group&lt;/i&gt;, no date)","manualFormatting":"(IUCN/SSC Otter Specialist Group, 2021)","plainTextFormattedCitation":"(Eurasian Otter (Lutra lutra) | IUCN/SSC Otter Specialist Group, no date)","previouslyFormattedCitation":"(&lt;i&gt;Eurasian Otter (Lutra lutra) | IUCN/SSC Otter Specialist Group&lt;/i&gt;, no date)"},"properties":{"noteIndex":0},"schema":"https://github.com/citation-style-language/schema/raw/master/csl-citation.json"}</w:instrText>
      </w:r>
      <w:r w:rsidR="00FF3588">
        <w:fldChar w:fldCharType="separate"/>
      </w:r>
      <w:r w:rsidR="00FF3588" w:rsidRPr="00FF3588">
        <w:rPr>
          <w:noProof/>
        </w:rPr>
        <w:t>(</w:t>
      </w:r>
      <w:r w:rsidR="00FF3588" w:rsidRPr="00FF3588">
        <w:rPr>
          <w:i/>
          <w:noProof/>
        </w:rPr>
        <w:t>IUCN/SSC Otter Specialist Group</w:t>
      </w:r>
      <w:r w:rsidR="00FF3588" w:rsidRPr="00FF3588">
        <w:rPr>
          <w:noProof/>
        </w:rPr>
        <w:t xml:space="preserve">, </w:t>
      </w:r>
      <w:r w:rsidR="00FF3588">
        <w:rPr>
          <w:noProof/>
        </w:rPr>
        <w:t>2021</w:t>
      </w:r>
      <w:r w:rsidR="00FF3588" w:rsidRPr="00FF3588">
        <w:rPr>
          <w:noProof/>
        </w:rPr>
        <w:t>)</w:t>
      </w:r>
      <w:r w:rsidR="00FF3588">
        <w:fldChar w:fldCharType="end"/>
      </w:r>
      <w:r w:rsidR="00FF3588">
        <w:t>,</w:t>
      </w:r>
      <w:r>
        <w:t xml:space="preserve"> </w:t>
      </w:r>
      <w:ins w:id="44" w:author="Hannah Mossman" w:date="2021-12-19T15:12:00Z">
        <w:r w:rsidR="0003330E">
          <w:t xml:space="preserve">with </w:t>
        </w:r>
      </w:ins>
      <w:r>
        <w:t xml:space="preserve">recoveries in European populations </w:t>
      </w:r>
      <w:del w:id="45" w:author="Hannah Mossman" w:date="2021-12-19T15:12:00Z">
        <w:r w:rsidDel="0003330E">
          <w:delText xml:space="preserve">are </w:delText>
        </w:r>
      </w:del>
      <w:ins w:id="46" w:author="Hannah Mossman" w:date="2021-12-19T15:12:00Z">
        <w:r w:rsidR="0003330E">
          <w:t xml:space="preserve">being </w:t>
        </w:r>
      </w:ins>
      <w:r>
        <w:t>balanced by increasing threats to populations in Asia</w:t>
      </w:r>
      <w:r w:rsidR="00FF3588">
        <w:t xml:space="preserve"> </w:t>
      </w:r>
      <w:r w:rsidR="00FF3588">
        <w:fldChar w:fldCharType="begin" w:fldLock="1"/>
      </w:r>
      <w:r w:rsidR="00ED17D1">
        <w:instrText>ADDIN CSL_CITATION {"citationItems":[{"id":"ITEM-1","itemData":{"URL":"https://www.iucnosgbull.org/Volume34/Gomez_et_al_2017.html","accessed":{"date-parts":[["2021","12","18"]]},"id":"ITEM-1","issued":{"date-parts":[["0"]]},"title":"Gomez, L, Leupen, BTC, Theng, M, Fernandez, K and Savage, M (2017). Illegal Otter Trade: An Analysis of Seizures in Selected Asian Countries (1980-2015) - Summary. IUCN Otter Spec. Group Bull. 34 (2): 104 - 114","type":"webpage"},"uris":["http://www.mendeley.com/documents/?uuid=3aad550e-c5d3-3f09-bda4-439cbab1dbbc"]}],"mendeley":{"formattedCitation":"(&lt;i&gt;Gomez, L, Leupen, BTC, Theng, M, Fernandez, K and Savage, M (2017). Illegal Otter Trade: An Analysis of Seizures in Selected Asian Countries (1980-2015) - Summary. IUCN Otter Spec. Group Bull. 34 (2): 104 - 114&lt;/i&gt;, no date)","manualFormatting":"(Gomez et al., 2017)","plainTextFormattedCitation":"(Gomez, L, Leupen, BTC, Theng, M, Fernandez, K and Savage, M (2017). Illegal Otter Trade: An Analysis of Seizures in Selected Asian Countries (1980-2015) - Summary. IUCN Otter Spec. Group Bull. 34 (2): 104 - 114, no date)","previouslyFormattedCitation":"(&lt;i&gt;Gomez, L, Leupen, BTC, Theng, M, Fernandez, K and Savage, M (2017). Illegal Otter Trade: An Analysis of Seizures in Selected Asian Countries (1980-2015) - Summary. IUCN Otter Spec. Group Bull. 34 (2): 104 - 114&lt;/i&gt;, no date)"},"properties":{"noteIndex":0},"schema":"https://github.com/citation-style-language/schema/raw/master/csl-citation.json"}</w:instrText>
      </w:r>
      <w:r w:rsidR="00FF3588">
        <w:fldChar w:fldCharType="separate"/>
      </w:r>
      <w:r w:rsidR="00FF3588" w:rsidRPr="00FF3588">
        <w:rPr>
          <w:noProof/>
        </w:rPr>
        <w:t>(</w:t>
      </w:r>
      <w:r w:rsidR="00FF3588" w:rsidRPr="00FF3588">
        <w:rPr>
          <w:i/>
          <w:noProof/>
        </w:rPr>
        <w:t>Gomez</w:t>
      </w:r>
      <w:r w:rsidR="00ED17D1">
        <w:rPr>
          <w:i/>
          <w:noProof/>
        </w:rPr>
        <w:t xml:space="preserve"> et al., 2017</w:t>
      </w:r>
      <w:r w:rsidR="00FF3588" w:rsidRPr="00FF3588">
        <w:rPr>
          <w:noProof/>
        </w:rPr>
        <w:t>)</w:t>
      </w:r>
      <w:r w:rsidR="00FF3588">
        <w:fldChar w:fldCharType="end"/>
      </w:r>
      <w:r>
        <w:t>. As a semi aquatic mammal</w:t>
      </w:r>
      <w:ins w:id="47" w:author="Hannah Mossman" w:date="2021-12-19T15:13:00Z">
        <w:r w:rsidR="0003330E">
          <w:t>,</w:t>
        </w:r>
      </w:ins>
      <w:r>
        <w:t xml:space="preserve"> otters provide a highly informative window on freshwater ecosystems that a huge number of species</w:t>
      </w:r>
      <w:ins w:id="48" w:author="Hannah Mossman" w:date="2021-12-19T15:13:00Z">
        <w:r w:rsidR="0003330E">
          <w:t>,</w:t>
        </w:r>
      </w:ins>
      <w:r>
        <w:t xml:space="preserve"> not least humans</w:t>
      </w:r>
      <w:ins w:id="49" w:author="Hannah Mossman" w:date="2021-12-19T15:13:00Z">
        <w:r w:rsidR="0003330E">
          <w:t>,</w:t>
        </w:r>
      </w:ins>
      <w:r>
        <w:t xml:space="preserve"> depend on for survival</w:t>
      </w:r>
      <w:r w:rsidR="00ED17D1">
        <w:t xml:space="preserve"> </w:t>
      </w:r>
      <w:r w:rsidR="00ED17D1">
        <w:fldChar w:fldCharType="begin" w:fldLock="1"/>
      </w:r>
      <w:r w:rsidR="00ED17D1">
        <w:instrText>ADDIN CSL_CITATION {"citationItems":[{"id":"ITEM-1","itemData":{"abstract":"1. Focal species (i.e. indicators, keystones, umbrellas, and flagships) have been advocated for the management and conservation of natural environments. 2. The assumption has been that the presence or abundance of a focal species is a means to understanding the composition and/or state of the more complex community. 3. We review the characteristics of focal species, and evaluate their appropriateness and utility judged against conservation objectives. 4. It appears that indicator species (of both composition and condition) may be of greatest general utility, and that several types of focal species may exhibit useful indicator properties.","author":[{"dropping-particle":"","family":"Zacharias","given":"Mark A","non-dropping-particle":"","parse-names":false,"suffix":""},{"dropping-particle":"","family":"Roff","given":"John C","non-dropping-particle":"","parse-names":false,"suffix":""}],"container-title":"Aquatic Conservation Marine and Freshwater Evosystems","id":"ITEM-1","issued":{"date-parts":[["2001"]]},"page":"59-76","title":"Use of focal species in marine conserUation and management: a review and critique","type":"article-journal","volume":"11"},"uris":["http://www.mendeley.com/documents/?uuid=047f0857-e8a2-45ab-9f42-7fc42ca0c9bb"]}],"mendeley":{"formattedCitation":"(Zacharias and Roff, 2001)","plainTextFormattedCitation":"(Zacharias and Roff, 2001)","previouslyFormattedCitation":"(Zacharias and Roff, 2001)"},"properties":{"noteIndex":0},"schema":"https://github.com/citation-style-language/schema/raw/master/csl-citation.json"}</w:instrText>
      </w:r>
      <w:r w:rsidR="00ED17D1">
        <w:fldChar w:fldCharType="separate"/>
      </w:r>
      <w:r w:rsidR="00ED17D1" w:rsidRPr="00ED17D1">
        <w:rPr>
          <w:noProof/>
        </w:rPr>
        <w:t>(Zacharias and Roff, 2001)</w:t>
      </w:r>
      <w:r w:rsidR="00ED17D1">
        <w:fldChar w:fldCharType="end"/>
      </w:r>
      <w:r>
        <w:t>. The precipitous declines that \textit{Lutra lutra}</w:t>
      </w:r>
      <w:r w:rsidR="001A7695">
        <w:t xml:space="preserve"> underwent </w:t>
      </w:r>
      <w:r>
        <w:t>in the 1970s due to the increasing levels of persistent organic pollutants (POPs) demonstrated how this species can be an effective indicator for freshwater ecosystem health</w:t>
      </w:r>
      <w:r w:rsidR="00ED17D1">
        <w:t xml:space="preserve"> </w:t>
      </w:r>
      <w:r w:rsidR="00ED17D1">
        <w:fldChar w:fldCharType="begin" w:fldLock="1"/>
      </w:r>
      <w:r w:rsidR="00ED17D1">
        <w:instrText>ADDIN CSL_CITATION {"citationItems":[{"id":"ITEM-1","itemData":{"DOI":"10.1111/j.1365-2907.2007.00105.x","ISSN":"03051838","abstract":"1. Changes in otter Lutra lutra distribution in Italy were examined by analysing geographical, historical and survey data. 2. As in other European countries, otters declined sharply in Italy during the late 1970s and throughout the 1980s. Between 1985 and 2004 the species became extinct, except for some reintroductions, in northern and most of central Italy while the species appears to have substantially recovered in its southern range. This recovery of the otter population is apparently not due to increased research effort, but reflects a real expansion of range. 3. Differences in the degree of range reduction during the second half of the 20th century and in the availability of suitable habitats are probably the major factors that have determined the two opposite trends shown by otter populations in the last 20 years. 4. Better knowledge of otter status and distribution is needed for effective conservation management. We suggest that a national survey of the Italian otter population that employs genetic approaches should represent a first step of the national action plan for otter conservation.","author":[{"dropping-particle":"","family":"Prigioni","given":"Claudio","non-dropping-particle":"","parse-names":false,"suffix":""},{"dropping-particle":"","family":"Balestrieri","given":"Alessandro","non-dropping-particle":"","parse-names":false,"suffix":""},{"dropping-particle":"","family":"Remonti","given":"Luigi","non-dropping-particle":"","parse-names":false,"suffix":""}],"container-title":"Mammal Review","id":"ITEM-1","issue":"1","issued":{"date-parts":[["2007"]]},"page":"71-79","title":"Decline and recovery in otter Lutra lutra populations in Italy","type":"article","volume":"37"},"uris":["http://www.mendeley.com/documents/?uuid=37c5f5e5-744a-4318-ba7a-0145aa8e7e56"]},{"id":"ITEM-2","itemData":{"ISSN":"0179-5953","PMID":"9666742","abstract":"Several authors have suggested that contamination by polychlorinated biphenyls (PCBs) constitutes one of the major causes of the decline of the Eurasian otter (Lutra lutra) in large parts of Europe. This chapter provides an overview of available information regarding PCBs in European otters. Data on PCB concentrations in European otter tissues differ qualitatively among authors. Variations may be found in the organs used for analysis, the analytical method, and format of reported data (lipid weight vs. fresh weight, total PCB vs. congener-specific), which complicates a comparison of all data. Further, concentrations may be highly variable within an otter population, or even among individuals inhabiting the same area. Generally, average PCB levels in otters appear to be highest in areas where the species is in decline (mean levels ranging from 50 to 180 mg/kg fat) and thriving otter populations are correlated with low mean PCB tissue concentrations (mean levels less than 30 mg/kg fat). However, high levels have recently been found in thriving otter populations in Scotland, especially Shetland, leading some researchers to the conclusion that the alleged role of PCBs in the decline of the otter is likely to have been exaggerated. However, it is neither possible to dismiss the role of PCBs in the otter's decline as exaggerated nor to assume their important role as proven. The data presented in this review include information in support of both views. Most studies on PCBs in otters report total PCBs only, congener-specific data being quite rare. Information on levels of non-ortho congeners, the most toxic PCBs, is even more limited. Because congener patterns may vary between different otters, the total PCB concentration may not always be an accurate estimator of toxicity. To make a proper assessment of the impact of environmental PCB levels on the performance of otter populations and to establish \"safe PCB levels\" in sediment and fish, a number of toxicokinetic processes have to be elucidated. In general, the following chain of effects should be studied: concentrations in sediment--&gt;concentrations in prey organisms--&gt;concentrations in otter--&gt;physiological effects--&gt;population effects. Recommendations are made regarding possible areas of research.","author":[{"dropping-particle":"","family":"Smit","given":"M D","non-dropping-particle":"","parse-names":false,"suffix":""},{"dropping-particle":"","family":"Leonards","given":"P E","non-dropping-particle":"","parse-names":false,"suffix":""},{"dropping-particle":"","family":"Jongh","given":"a W","non-dropping-particle":"de","parse-names":false,"suffix":""},{"dropping-particle":"","family":"Hattum","given":"B G","non-dropping-particle":"van","parse-names":false,"suffix":""}],"container-title":"Reviews of environmental contamination and toxicology","id":"ITEM-2","issued":{"date-parts":[["1998"]]},"page":"95-130","title":"Polychlorinated biphenyls in the Eurasian otter (Lutra lutra).","type":"article-journal","volume":"157"},"uris":["http://www.mendeley.com/documents/?uuid=c3e82fba-1822-4e6f-b784-81672785c760"]}],"mendeley":{"formattedCitation":"(Smit &lt;i&gt;et al.&lt;/i&gt;, 1998; Prigioni, Balestrieri and Remonti, 2007)","plainTextFormattedCitation":"(Smit et al., 1998; Prigioni, Balestrieri and Remonti, 2007)","previouslyFormattedCitation":"(Smit &lt;i&gt;et al.&lt;/i&gt;, 1998; Prigioni, Balestrieri and Remonti, 2007)"},"properties":{"noteIndex":0},"schema":"https://github.com/citation-style-language/schema/raw/master/csl-citation.json"}</w:instrText>
      </w:r>
      <w:r w:rsidR="00ED17D1">
        <w:fldChar w:fldCharType="separate"/>
      </w:r>
      <w:r w:rsidR="00ED17D1" w:rsidRPr="00ED17D1">
        <w:rPr>
          <w:noProof/>
        </w:rPr>
        <w:t xml:space="preserve">(Smit </w:t>
      </w:r>
      <w:r w:rsidR="00ED17D1" w:rsidRPr="00ED17D1">
        <w:rPr>
          <w:i/>
          <w:noProof/>
        </w:rPr>
        <w:t>et al.</w:t>
      </w:r>
      <w:r w:rsidR="00ED17D1" w:rsidRPr="00ED17D1">
        <w:rPr>
          <w:noProof/>
        </w:rPr>
        <w:t>, 1998; Prigioni, Balestrieri and Remonti, 2007)</w:t>
      </w:r>
      <w:r w:rsidR="00ED17D1">
        <w:fldChar w:fldCharType="end"/>
      </w:r>
      <w:r>
        <w:t xml:space="preserve">. This unique position as a widely distributed species in a key ecosystem has driven </w:t>
      </w:r>
      <w:del w:id="50" w:author="Thomas David Hughes" w:date="2022-01-16T12:35:00Z">
        <w:r w:rsidDel="00CC2515">
          <w:delText>a large number of</w:delText>
        </w:r>
      </w:del>
      <w:ins w:id="51" w:author="Thomas David Hughes" w:date="2022-01-16T12:35:00Z">
        <w:r w:rsidR="00CC2515">
          <w:t>many</w:t>
        </w:r>
      </w:ins>
      <w:r>
        <w:t xml:space="preserve"> publications investigating many aspects of otter biology including</w:t>
      </w:r>
      <w:del w:id="52" w:author="Thomas David Hughes" w:date="2022-01-16T12:35:00Z">
        <w:r w:rsidDel="00CC2515">
          <w:delText xml:space="preserve"> </w:delText>
        </w:r>
      </w:del>
      <w:ins w:id="53" w:author="Hannah Mossman" w:date="2021-12-19T15:13:00Z">
        <w:del w:id="54" w:author="Thomas David Hughes" w:date="2022-01-16T12:35:00Z">
          <w:r w:rsidR="0003330E" w:rsidDel="00CC2515">
            <w:delText>e</w:delText>
          </w:r>
        </w:del>
      </w:ins>
      <w:del w:id="55" w:author="Hannah Mossman" w:date="2021-12-19T15:13:00Z">
        <w:r w:rsidDel="0003330E">
          <w:delText>E</w:delText>
        </w:r>
      </w:del>
      <w:del w:id="56" w:author="Thomas David Hughes" w:date="2022-01-16T12:35:00Z">
        <w:r w:rsidDel="00CC2515">
          <w:delText>cology</w:delText>
        </w:r>
      </w:del>
      <w:ins w:id="57" w:author="Hannah Mossman" w:date="2021-12-19T15:17:00Z">
        <w:del w:id="58" w:author="Thomas David Hughes" w:date="2022-01-16T12:35:00Z">
          <w:r w:rsidR="0003330E" w:rsidDel="00CC2515">
            <w:delText xml:space="preserve"> and</w:delText>
          </w:r>
        </w:del>
      </w:ins>
      <w:del w:id="59" w:author="Hannah Mossman" w:date="2021-12-19T15:17:00Z">
        <w:r w:rsidDel="0003330E">
          <w:delText>,</w:delText>
        </w:r>
      </w:del>
      <w:r>
        <w:t xml:space="preserve"> </w:t>
      </w:r>
      <w:commentRangeStart w:id="60"/>
      <w:ins w:id="61" w:author="Hannah Mossman" w:date="2021-12-19T15:13:00Z">
        <w:r w:rsidR="0003330E">
          <w:t>p</w:t>
        </w:r>
      </w:ins>
      <w:del w:id="62" w:author="Hannah Mossman" w:date="2021-12-19T15:13:00Z">
        <w:r w:rsidDel="0003330E">
          <w:delText>P</w:delText>
        </w:r>
      </w:del>
      <w:r>
        <w:t>opulation</w:t>
      </w:r>
      <w:commentRangeEnd w:id="60"/>
      <w:r w:rsidR="0003330E">
        <w:rPr>
          <w:rStyle w:val="CommentReference"/>
        </w:rPr>
        <w:commentReference w:id="60"/>
      </w:r>
      <w:ins w:id="63" w:author="Hannah Mossman" w:date="2021-12-19T15:17:00Z">
        <w:r w:rsidR="0003330E">
          <w:t xml:space="preserve"> size and </w:t>
        </w:r>
        <w:commentRangeStart w:id="64"/>
        <w:r w:rsidR="0003330E">
          <w:t>structure</w:t>
        </w:r>
      </w:ins>
      <w:commentRangeEnd w:id="64"/>
      <w:ins w:id="65" w:author="Thomas David Hughes" w:date="2022-01-16T12:41:00Z">
        <w:r w:rsidR="00CC2515">
          <w:t xml:space="preserve"> </w:t>
        </w:r>
      </w:ins>
      <w:ins w:id="66" w:author="Hannah Mossman" w:date="2021-12-19T15:18:00Z">
        <w:r w:rsidR="0003330E">
          <w:rPr>
            <w:rStyle w:val="CommentReference"/>
          </w:rPr>
          <w:commentReference w:id="64"/>
        </w:r>
      </w:ins>
      <w:ins w:id="67" w:author="Thomas David Hughes" w:date="2022-01-16T12:41:00Z">
        <w:r w:rsidR="00CC2515">
          <w:fldChar w:fldCharType="begin" w:fldLock="1"/>
        </w:r>
      </w:ins>
      <w:r w:rsidR="00CC2515">
        <w:instrText>ADDIN CSL_CITATION {"citationItems":[{"id":"ITEM-1","itemData":{"DOI":"10.1007/s10592-008-9745-4","ISSN":"1566-0621","abstract":"Successful conservation and management of rare and elusive species requires reliable estimates of population size, but acquisition of such data is often challenging. We compare the two most frequently used methods of assessing abundance of Eurasian otter (Lutra lutra) populations, noninvasive genetic sampling (NGS) based on genotyping of faeces and field surveys using snow tracking. In a 100-km&lt;sup&gt;2&lt;/sup&gt; oligotrophic otter habitat with linear water bodies, both methods yielded very similar estimates (10-12 individuals). However, in a 100-km&lt;sup&gt;2&lt;/sup&gt; fishpond area, consisting of a complex network of rivers, fishponds, channels and marshes, genotyping of faeces revealed the presence of a higher number of individuals (46-50 genotypes) than the snow survey (38 individuals). NGS data analysed by capture-mark-recapture (CMR)-based software CAPWIRE provided even higher estimates, being twice the number assessed through snow tracking (76-81 individuals, CI&lt;sub&gt;95%&lt;/sub&gt; = 49-96 and 55-89). Our results suggest that the performance of both NGS and snow tracking is comparable in simple linear habitats, but in complex habitats with very high otter density a combination of genetic and field methods, or CMR analysis using genetic data, is recommended. We emphasise that to obtain reliable estimates using NGS it is necessary to follow strict protocols for detection and elimination of genotyping errors. Based on a literature review and our experience, we suggest improvements that may increase the success rate and efficiency of NGS for otters. © Springer Science + Business Media B.V. 2008.","author":[{"dropping-particle":"","family":"Hájková","given":"P","non-dropping-particle":"","parse-names":false,"suffix":""},{"dropping-particle":"","family":"Zemanová","given":"B","non-dropping-particle":"","parse-names":false,"suffix":""},{"dropping-particle":"","family":"Roche","given":"K","non-dropping-particle":"","parse-names":false,"suffix":""},{"dropping-particle":"","family":"Hájek","given":"B","non-dropping-particle":"","parse-names":false,"suffix":""}],"container-title":"Conservation Genetics","id":"ITEM-1","issue":"6","issued":{"date-parts":[["2009"]]},"page":"1667-1681","title":"An evaluation of field and noninvasive genetic methods for estimating Eurasian otter population size","type":"article-journal","volume":"10"},"uris":["http://www.mendeley.com/documents/?uuid=048de1c0-4173-495a-9c93-e18dd30202fc"]}],"mendeley":{"formattedCitation":"(Hájková &lt;i&gt;et al.&lt;/i&gt;, 2009)","plainTextFormattedCitation":"(Hájková et al., 2009)","previouslyFormattedCitation":"(Hájková &lt;i&gt;et al.&lt;/i&gt;, 2009)"},"properties":{"noteIndex":0},"schema":"https://github.com/citation-style-language/schema/raw/master/csl-citation.json"}</w:instrText>
      </w:r>
      <w:r w:rsidR="00CC2515">
        <w:fldChar w:fldCharType="separate"/>
      </w:r>
      <w:r w:rsidR="00CC2515" w:rsidRPr="00CC2515">
        <w:rPr>
          <w:noProof/>
        </w:rPr>
        <w:t xml:space="preserve">(Hájková </w:t>
      </w:r>
      <w:r w:rsidR="00CC2515" w:rsidRPr="00CC2515">
        <w:rPr>
          <w:i/>
          <w:noProof/>
        </w:rPr>
        <w:t>et al.</w:t>
      </w:r>
      <w:r w:rsidR="00CC2515" w:rsidRPr="00CC2515">
        <w:rPr>
          <w:noProof/>
        </w:rPr>
        <w:t>, 2009)</w:t>
      </w:r>
      <w:ins w:id="68" w:author="Thomas David Hughes" w:date="2022-01-16T12:41:00Z">
        <w:r w:rsidR="00CC2515">
          <w:fldChar w:fldCharType="end"/>
        </w:r>
      </w:ins>
      <w:del w:id="69" w:author="Hannah Mossman" w:date="2021-12-19T15:17:00Z">
        <w:r w:rsidDel="0003330E">
          <w:delText>, health and more</w:delText>
        </w:r>
      </w:del>
      <w:r>
        <w:t xml:space="preserve">. </w:t>
      </w:r>
      <w:commentRangeStart w:id="70"/>
      <w:r>
        <w:t xml:space="preserve">Despite the perceived upturn in the fortunes of the Eurasian otter </w:t>
      </w:r>
      <w:commentRangeEnd w:id="70"/>
      <w:r w:rsidR="0003330E">
        <w:rPr>
          <w:rStyle w:val="CommentReference"/>
        </w:rPr>
        <w:commentReference w:id="70"/>
      </w:r>
      <w:r>
        <w:t xml:space="preserve">in terms of its recent population </w:t>
      </w:r>
      <w:ins w:id="71" w:author="Hannah Mossman" w:date="2021-12-19T15:24:00Z">
        <w:r w:rsidR="0003330E">
          <w:t xml:space="preserve">size, </w:t>
        </w:r>
      </w:ins>
      <w:del w:id="72" w:author="Hannah Mossman" w:date="2021-12-19T15:24:00Z">
        <w:r w:rsidDel="0003330E">
          <w:delText xml:space="preserve">increases </w:delText>
        </w:r>
      </w:del>
      <w:r>
        <w:t xml:space="preserve">the data on its status across large areas of its range are unreliable </w:t>
      </w:r>
      <w:commentRangeStart w:id="73"/>
      <w:del w:id="74" w:author="Hannah Mossman" w:date="2021-12-19T15:24:00Z">
        <w:r w:rsidDel="0003330E">
          <w:delText>despite the large number of published articles</w:delText>
        </w:r>
      </w:del>
      <w:commentRangeEnd w:id="73"/>
      <w:r w:rsidR="0003330E">
        <w:rPr>
          <w:rStyle w:val="CommentReference"/>
        </w:rPr>
        <w:commentReference w:id="73"/>
      </w:r>
      <w:del w:id="75" w:author="Hannah Mossman" w:date="2021-12-19T15:24:00Z">
        <w:r w:rsidR="00ED17D1" w:rsidDel="0003330E">
          <w:delText xml:space="preserve"> </w:delText>
        </w:r>
      </w:del>
      <w:r w:rsidR="00ED17D1">
        <w:fldChar w:fldCharType="begin" w:fldLock="1"/>
      </w:r>
      <w:r w:rsidR="00707B1C">
        <w:instrText>ADDIN CSL_CITATION {"citationItems":[{"id":"ITEM-1","itemData":{"DOI":"10.1016/J.GECCO.2020.E01391","ISSN":"2351-9894","abstract":"Asia is home to five of the 13 species of otters found around the world. While studies on the otter have been increased considerably over the years, the focus and pattern of research in Asian Otter has not been analyzed properly. Here, we review the English literature published online on Asian otter species from 1990 to 2019 to portray trends and current state of research in otters to identify research gaps and suggest future research directions. A total of 244 original research papers were retrieved from online sources and categorized by research themes. Publications were analyzed using descriptive statistics, line graphs, Kendell's tau b coefficient, Kruskal-Wallis test, Wilcoxon rank sum test and a generalized linear model to detect trends in thematic and geographic focus. Our review documents a notable increase in the number of publications in Asian otter species after 2005. A persistent geographical bias was observed in the published studies where 32% of the total papers come from South Asia and 25% from South East Asia with lesser papers from Western Asia and no papers from Central Asia. Baseline surveys are the most common studies, followed by studies on ecology, genetics, conservation, trade and disease. Overall, our review shows that the status, distribution and trend of Asian otter population is still limited and more research is needed for less studied otter species, such as the hairy-nosed otter (Lutra sumatrana) and Pacific populations of the sea otter (Enhydra lutris). We also found that information on the potential impacts of climate change on otter species, and taxonomy as well as phylogenetic relationships among Asian otters is limited. We recommend that more studies be carried out in regions of Western Asia and Central Asia firstly on status and distribution and then on their ecology to improve our understanding of otter species in the face of increasing impacts on their habitats.","author":[{"dropping-particle":"","family":"Basnet","given":"Aarati","non-dropping-particle":"","parse-names":false,"suffix":""},{"dropping-particle":"","family":"Ghimire","given":"Prashant","non-dropping-particle":"","parse-names":false,"suffix":""},{"dropping-particle":"","family":"Timilsina","given":"Yajna Prasad","non-dropping-particle":"","parse-names":false,"suffix":""},{"dropping-particle":"","family":"Bist","given":"Bhuwan Singh","non-dropping-particle":"","parse-names":false,"suffix":""}],"container-title":"Global Ecology and Conservation","id":"ITEM-1","issued":{"date-parts":[["2020","12","1"]]},"page":"e01391","publisher":"Elsevier","title":"Otter research in Asia: Trends, biases and future directions","type":"article-journal","volume":"24"},"uris":["http://www.mendeley.com/documents/?uuid=3e76e38f-530e-3d3f-8516-5f10e451897a"]}],"mendeley":{"formattedCitation":"(Basnet &lt;i&gt;et al.&lt;/i&gt;, 2020)","plainTextFormattedCitation":"(Basnet et al., 2020)","previouslyFormattedCitation":"(Basnet &lt;i&gt;et al.&lt;/i&gt;, 2020)"},"properties":{"noteIndex":0},"schema":"https://github.com/citation-style-language/schema/raw/master/csl-citation.json"}</w:instrText>
      </w:r>
      <w:r w:rsidR="00ED17D1">
        <w:fldChar w:fldCharType="separate"/>
      </w:r>
      <w:r w:rsidR="00ED17D1" w:rsidRPr="00ED17D1">
        <w:rPr>
          <w:noProof/>
        </w:rPr>
        <w:t xml:space="preserve">(Basnet </w:t>
      </w:r>
      <w:r w:rsidR="00ED17D1" w:rsidRPr="00ED17D1">
        <w:rPr>
          <w:i/>
          <w:noProof/>
        </w:rPr>
        <w:t>et al.</w:t>
      </w:r>
      <w:r w:rsidR="00ED17D1" w:rsidRPr="00ED17D1">
        <w:rPr>
          <w:noProof/>
        </w:rPr>
        <w:t>, 2020)</w:t>
      </w:r>
      <w:r w:rsidR="00ED17D1">
        <w:fldChar w:fldCharType="end"/>
      </w:r>
      <w:r>
        <w:t xml:space="preserve">. This further underlines the need for an evaluation of the literature to determine the most effective way to focus limited research money for the </w:t>
      </w:r>
      <w:r w:rsidR="00707B1C">
        <w:t>effective conservation of \textit{Lutra lutra}</w:t>
      </w:r>
      <w:r w:rsidR="00707B1C">
        <w:fldChar w:fldCharType="begin" w:fldLock="1"/>
      </w:r>
      <w:r w:rsidR="00707B1C">
        <w:instrText>ADDIN CSL_CITATION {"citationItems":[{"id":"ITEM-1","itemData":{"DOI":"10.1016/J.BIOCON.2005.06.003","ISSN":"0006-3207","abstract":"Lack of systematic evaluation of the effectiveness of conservation practices has hindered advances in scientific management of biodiversity. Development of an evidence-based framework of the kind used in the health services has been advocated as an approach to address this problem. Here we report on and evaluate the first two ecological systematic reviews undertaken using this framework. The subjects were the effectiveness of burning as a conservation intervention for UK sub-montane, dry dwarf shrub heaths (heath review) and blanket bog (bog review). Systematic search yielded 13 data sets from seven 'heath' articles and 11 data sets from eight 'bog' articles. Data from the heath review were of sufficient quality to enable meta-analysis whereas data from the bog review was synthesised by \"vote counting\". Meta-analysis of the heath data indicates that floristic diversity is variable, particularly in early post-fire successional sequences, but older stands experienced significantly greater loss of diversity than younger stands. The bog review indicates that there are no consistent changes in floristic composition in response to burning. The evidence-base for upland management by burning is insufficient to generate robust management recommendations highlighting the necessity for further work. Feedback from the dissemination of the reviews provided valuable lessons for future reviews in terms of stakeholder involvement in question formulation and the balance between a reductionist and holistic approach. Systematic reviews are appropriate tools for conservation management and formalise the information available based on the weight of evidence. Evidence will commonly be lacking in many areas of conservation biology and the evidence-based framework effectively exposes this situation in a way that can determine requirements for needs-led research. © 2005 Elsevier Ltd. All rights reserved.","author":[{"dropping-particle":"","family":"Stewart","given":"Gavin B.","non-dropping-particle":"","parse-names":false,"suffix":""},{"dropping-particle":"","family":"Coles","given":"Chris F.","non-dropping-particle":"","parse-names":false,"suffix":""},{"dropping-particle":"","family":"Pullin","given":"Andrew S.","non-dropping-particle":"","parse-names":false,"suffix":""}],"container-title":"Biological Conservation","id":"ITEM-1","issue":"2","issued":{"date-parts":[["2005","11","1"]]},"page":"270-278","publisher":"Elsevier","title":"Applying evidence-based practice in conservation management: Lessons from the first systematic review and dissemination projects","type":"article-journal","volume":"126"},"uris":["http://www.mendeley.com/documents/?uuid=dbf7917c-dfca-3b8b-a795-8c7e99049e6d"]}],"mendeley":{"formattedCitation":"(Stewart, Coles and Pullin, 2005)","plainTextFormattedCitation":"(Stewart, Coles and Pullin, 2005)","previouslyFormattedCitation":"(Stewart, Coles and Pullin, 2005)"},"properties":{"noteIndex":0},"schema":"https://github.com/citation-style-language/schema/raw/master/csl-citation.json"}</w:instrText>
      </w:r>
      <w:r w:rsidR="00707B1C">
        <w:fldChar w:fldCharType="separate"/>
      </w:r>
      <w:r w:rsidR="00707B1C" w:rsidRPr="00707B1C">
        <w:rPr>
          <w:noProof/>
        </w:rPr>
        <w:t>(Stewart, Coles and Pullin, 2005)</w:t>
      </w:r>
      <w:r w:rsidR="00707B1C">
        <w:fldChar w:fldCharType="end"/>
      </w:r>
      <w:r>
        <w:t xml:space="preserve">.  </w:t>
      </w:r>
    </w:p>
    <w:p w14:paraId="3D7EA62F" w14:textId="77777777" w:rsidR="008B4C45" w:rsidRDefault="008B4C45" w:rsidP="008B4C45"/>
    <w:p w14:paraId="3EBA2F64" w14:textId="6002F8BC" w:rsidR="008B4C45" w:rsidRDefault="008B4C45" w:rsidP="008B4C45">
      <w:r>
        <w:t xml:space="preserve">The large </w:t>
      </w:r>
      <w:ins w:id="76" w:author="Hannah Mossman" w:date="2021-12-19T15:26:00Z">
        <w:r w:rsidR="00F31C38">
          <w:t>n</w:t>
        </w:r>
      </w:ins>
      <w:del w:id="77" w:author="Hannah Mossman" w:date="2021-12-19T15:26:00Z">
        <w:r w:rsidDel="00F31C38">
          <w:delText>N</w:delText>
        </w:r>
      </w:del>
      <w:r>
        <w:t xml:space="preserve">umbers of papers of papers published on \textit{Lutra lutra} have precipitated many reviews on specific topics or </w:t>
      </w:r>
      <w:del w:id="78" w:author="Hannah Mossman" w:date="2021-12-19T15:27:00Z">
        <w:r w:rsidDel="00F31C38">
          <w:delText xml:space="preserve">even </w:delText>
        </w:r>
      </w:del>
      <w:ins w:id="79" w:author="Hannah Mossman" w:date="2021-12-19T15:27:00Z">
        <w:r w:rsidR="00F31C38">
          <w:t xml:space="preserve">over </w:t>
        </w:r>
      </w:ins>
      <w:r>
        <w:t>geographical portions of the range</w:t>
      </w:r>
      <w:ins w:id="80" w:author="Hannah Mossman" w:date="2021-12-19T15:29:00Z">
        <w:r w:rsidR="00F31C38">
          <w:t>,</w:t>
        </w:r>
      </w:ins>
      <w:r>
        <w:t xml:space="preserve"> </w:t>
      </w:r>
      <w:del w:id="81" w:author="Hannah Mossman" w:date="2021-12-19T15:28:00Z">
        <w:r w:rsidDel="00F31C38">
          <w:delText>however there has not been an attempt to review all the papers published on the Eurasian otter</w:delText>
        </w:r>
        <w:r w:rsidR="00707B1C" w:rsidDel="00F31C38">
          <w:delText xml:space="preserve"> systematically</w:delText>
        </w:r>
        <w:r w:rsidDel="00F31C38">
          <w:delText xml:space="preserve">. </w:delText>
        </w:r>
      </w:del>
      <w:del w:id="82" w:author="Hannah Mossman" w:date="2021-12-19T15:29:00Z">
        <w:r w:rsidDel="00F31C38">
          <w:delText xml:space="preserve">There </w:delText>
        </w:r>
        <w:r w:rsidR="00707B1C" w:rsidDel="00F31C38">
          <w:delText>has</w:delText>
        </w:r>
        <w:r w:rsidDel="00F31C38">
          <w:delText xml:space="preserve"> been a plethora of reviews on specific topics </w:delText>
        </w:r>
      </w:del>
      <w:r>
        <w:t>such as diet and genetic methods</w:t>
      </w:r>
      <w:r w:rsidR="00707B1C">
        <w:t xml:space="preserve"> </w:t>
      </w:r>
      <w:r w:rsidR="00707B1C">
        <w:fldChar w:fldCharType="begin" w:fldLock="1"/>
      </w:r>
      <w:r w:rsidR="00707B1C">
        <w:instrText>ADDIN CSL_CITATION {"citationItems":[{"id":"ITEM-1","itemData":{"DOI":"10.1002/jwmg.604","ISBN":"0022541X","ISSN":"0022541X","abstract":"The main goal of non-invasive genetic capture-mark-recapture (CMR) analysis is to gain an unbiased and reliable population size estimate of species that cannot be sampled directly. The method has become an important and widely used tool to research and manage wildlife populations.However, researchers have to struggle with low amplification success rates and genotyping errors, which substantially bias subsequent analysis. To receive reliable results and to minimize the time and costs required for non-invasive microsatellite genotyping, one must carefully choose a species-specific sampling design, methods that maximize the amount of template DNA, and methods that could overcome genotyping errors, especially when using low-quality samples. This article reviews the literature and the pros and cons of the main methods used along the process described above. The review is strengthened by a case study on Eurasian otters (Lutra lutra) using feces; we tested severalmethods for their appropriateness to accommodate for genotyping errors. Based on this method testing, we demonstrated that high genotyping error rates are the key problem in this process leading to a severely flawed dataset if no consensus genotype is formed. However, even if generating consensus genotypes minimizes errors dramatically, we show that it may not achieve a definite eradication of all errors, which results in overestimated population sizes if conventional estimators are used. In conjunction with these findings, we offer a step-by-step protocol for non-invasive genetic CMR studies to achieve a reliable estimate of population sizes in the presence of high genotyping error rates.","author":[{"dropping-particle":"","family":"Lampa","given":"Simone","non-dropping-particle":"","parse-names":false,"suffix":""},{"dropping-particle":"","family":"Henle","given":"Klaus","non-dropping-particle":"","parse-names":false,"suffix":""},{"dropping-particle":"","family":"Klenke","given":"Reinhard","non-dropping-particle":"","parse-names":false,"suffix":""},{"dropping-particle":"","family":"Hoehn","given":"Marion","non-dropping-particle":"","parse-names":false,"suffix":""},{"dropping-particle":"","family":"Gruber","given":"Bernd","non-dropping-particle":"","parse-names":false,"suffix":""}],"container-title":"Journal of Wildlife Management","id":"ITEM-1","issue":"8","issued":{"date-parts":[["2013"]]},"page":"1490-1511","title":"How to overcome genotyping errors in non-invasive genetic mark-recapture population size estimation - A review of available methods illustrated by a case study","type":"article","volume":"77"},"uris":["http://www.mendeley.com/documents/?uuid=69a89ee9-7772-4164-8b88-b19d35b1f2d3"]},{"id":"ITEM-2","itemData":{"DOI":"10.1016/j.ecolind.2012.10.017","ISBN":"1470-160X","ISSN":"1470160X","abstract":"The Eurasian otter (Lutra lutra L.) is a top predator in aquatic systems and plays an important role in ecosystem functioning. However, it has undergone dramatic declines throughout Europe as a result of environmental degradation. We examine the putative role of the otter as a bioindicator in Ireland which remains a stronghold for the species and affords a unique opportunity to examine variation in its ecological niche. We describe diet, using spraint contents, along rivers during 2010 and conduct a review and quantitative meta-analysis of the results of a further 21 studies. We aimed to assess variation in otter diet in relation to river productivity, a proxy for natural nutrification and anthropogenic eutrophication, and availability of salmonid prey (Salmo trutta and Salmo salar), to test the hypothesis that otter diet is related to environmental quality. Otter diet did not vary with levels of productivity or availability of salmonids whilst Compositional Analysis suggested there was no selection of salmonid over non-salmonid fish. There was a distinct niche separation between riverine and lacustrine systems, the latter being dominated by Atlantic eel (Anguilla anguilla). Otters are opportunistic and may take insects, freshwater mussels, birds, mammals and even fruit. Otters living along coasts have a greatest niche breath than those in freshwater systems which encompasses a wide variety of intertidal prey though pelagic fish are rarely taken. It is concluded that the ability of the otter to feed on a wide diversity of prey taxa and the strong influence of habitat type, renders it a poor bioindicator of environmental water quality. It seems likely that the plasticity of the habitat and dietary niche of otters, and the extent of suitable habitat, may have sustained populations in Ireland despite intensification of agriculture during the 20th century. © 2012 Elsevier Ltd. All rights reserved.","author":[{"dropping-particle":"","family":"Reid","given":"Neil","non-dropping-particle":"","parse-names":false,"suffix":""},{"dropping-particle":"","family":"Thompson","given":"Danielle","non-dropping-particle":"","parse-names":false,"suffix":""},{"dropping-particle":"","family":"Hayden","given":"Brian","non-dropping-particle":"","parse-names":false,"suffix":""},{"dropping-particle":"","family":"Marnell","given":"Ferdia","non-dropping-particle":"","parse-names":false,"suffix":""},{"dropping-particle":"","family":"Montgomery","given":"W. Ian","non-dropping-particle":"","parse-names":false,"suffix":""}],"container-title":"Ecological Indicators","id":"ITEM-2","issued":{"date-parts":[["2013"]]},"page":"5-13","title":"Review and quantitative meta-analysis of diet suggests the Eurasian otter (Lutra lutra) is likely to be a poor bioindicator","type":"article-journal","volume":"26"},"uris":["http://www.mendeley.com/documents/?uuid=5573a95c-c4c2-4559-9771-4a1aa5c3dab2"]}],"mendeley":{"formattedCitation":"(Lampa &lt;i&gt;et al.&lt;/i&gt;, 2013; Reid &lt;i&gt;et al.&lt;/i&gt;, 2013)","plainTextFormattedCitation":"(Lampa et al., 2013; Reid et al., 2013)","previouslyFormattedCitation":"(Lampa &lt;i&gt;et al.&lt;/i&gt;, 2013; Reid &lt;i&gt;et al.&lt;/i&gt;, 2013)"},"properties":{"noteIndex":0},"schema":"https://github.com/citation-style-language/schema/raw/master/csl-citation.json"}</w:instrText>
      </w:r>
      <w:r w:rsidR="00707B1C">
        <w:fldChar w:fldCharType="separate"/>
      </w:r>
      <w:r w:rsidR="00707B1C" w:rsidRPr="00707B1C">
        <w:rPr>
          <w:noProof/>
        </w:rPr>
        <w:t xml:space="preserve">(Lampa </w:t>
      </w:r>
      <w:r w:rsidR="00707B1C" w:rsidRPr="00707B1C">
        <w:rPr>
          <w:i/>
          <w:noProof/>
        </w:rPr>
        <w:t>et al.</w:t>
      </w:r>
      <w:r w:rsidR="00707B1C" w:rsidRPr="00707B1C">
        <w:rPr>
          <w:noProof/>
        </w:rPr>
        <w:t xml:space="preserve">, 2013; Reid </w:t>
      </w:r>
      <w:r w:rsidR="00707B1C" w:rsidRPr="00707B1C">
        <w:rPr>
          <w:i/>
          <w:noProof/>
        </w:rPr>
        <w:t>et al.</w:t>
      </w:r>
      <w:r w:rsidR="00707B1C" w:rsidRPr="00707B1C">
        <w:rPr>
          <w:noProof/>
        </w:rPr>
        <w:t>, 2013)</w:t>
      </w:r>
      <w:r w:rsidR="00707B1C">
        <w:fldChar w:fldCharType="end"/>
      </w:r>
      <w:ins w:id="83" w:author="Hannah Mossman" w:date="2021-12-19T15:29:00Z">
        <w:r w:rsidR="00F31C38">
          <w:t xml:space="preserve">, and </w:t>
        </w:r>
      </w:ins>
      <w:del w:id="84" w:author="Hannah Mossman" w:date="2021-12-19T15:29:00Z">
        <w:r w:rsidDel="00F31C38">
          <w:delText xml:space="preserve"> while others have looked at </w:delText>
        </w:r>
      </w:del>
      <w:r>
        <w:t>population size and distribution</w:t>
      </w:r>
      <w:r w:rsidR="00707B1C">
        <w:t xml:space="preserve"> </w:t>
      </w:r>
      <w:r w:rsidR="00707B1C">
        <w:fldChar w:fldCharType="begin" w:fldLock="1"/>
      </w:r>
      <w:r w:rsidR="00707B1C">
        <w:instrText>ADDIN CSL_CITATION {"citationItems":[{"id":"ITEM-1","itemData":{"DOI":"10.1007/s10592-008-9745-4","ISSN":"1566-0621","abstract":"Successful conservation and management of rare and elusive species requires reliable estimates of population size, but acquisition of such data is often challenging. We compare the two most frequently used methods of assessing abundance of Eurasian otter (Lutra lutra) populations, noninvasive genetic sampling (NGS) based on genotyping of faeces and field surveys using snow tracking. In a 100-km&lt;sup&gt;2&lt;/sup&gt; oligotrophic otter habitat with linear water bodies, both methods yielded very similar estimates (10-12 individuals). However, in a 100-km&lt;sup&gt;2&lt;/sup&gt; fishpond area, consisting of a complex network of rivers, fishponds, channels and marshes, genotyping of faeces revealed the presence of a higher number of individuals (46-50 genotypes) than the snow survey (38 individuals). NGS data analysed by capture-mark-recapture (CMR)-based software CAPWIRE provided even higher estimates, being twice the number assessed through snow tracking (76-81 individuals, CI&lt;sub&gt;95%&lt;/sub&gt; = 49-96 and 55-89). Our results suggest that the performance of both NGS and snow tracking is comparable in simple linear habitats, but in complex habitats with very high otter density a combination of genetic and field methods, or CMR analysis using genetic data, is recommended. We emphasise that to obtain reliable estimates using NGS it is necessary to follow strict protocols for detection and elimination of genotyping errors. Based on a literature review and our experience, we suggest improvements that may increase the success rate and efficiency of NGS for otters. © Springer Science + Business Media B.V. 2008.","author":[{"dropping-particle":"","family":"Hájková","given":"P","non-dropping-particle":"","parse-names":false,"suffix":""},{"dropping-particle":"","family":"Zemanová","given":"B","non-dropping-particle":"","parse-names":false,"suffix":""},{"dropping-particle":"","family":"Roche","given":"K","non-dropping-particle":"","parse-names":false,"suffix":""},{"dropping-particle":"","family":"Hájek","given":"B","non-dropping-particle":"","parse-names":false,"suffix":""}],"container-title":"Conservation Genetics","id":"ITEM-1","issue":"6","issued":{"date-parts":[["2009"]]},"page":"1667-1681","title":"An evaluation of field and noninvasive genetic methods for estimating Eurasian otter population size","type":"article-journal","volume":"10"},"uris":["http://www.mendeley.com/documents/?uuid=048de1c0-4173-495a-9c93-e18dd30202fc"]},{"id":"ITEM-2","itemData":{"author":[{"dropping-particle":"","family":"Conroy","given":"Jim","non-dropping-particle":"","parse-names":false,"suffix":""},{"dropping-particle":"","family":"Melisch","given":"Roland","non-dropping-particle":"","parse-names":false,"suffix":""},{"dropping-particle":"","family":"Chanin","given":"Paul","non-dropping-particle":"","parse-names":false,"suffix":""}],"container-title":"IUCN Otter Specialist Group Bulletin","id":"ITEM-2","issue":"1","issued":{"date-parts":[["1998"]]},"page":"15-30","title":"The distribution and status of the Eurasian Otter (Lutra lutra) in Asia�a preliminary review","type":"article-journal","volume":"15"},"uris":["http://www.mendeley.com/documents/?uuid=53ad562e-ed27-4e5f-a193-0a2cef070c3a"]},{"id":"ITEM-3","itemData":{"DOI":"10.1111/j.1365-2907.2007.00105.x","ISSN":"03051838","abstract":"1. Changes in otter Lutra lutra distribution in Italy were examined by analysing geographical, historical and survey data. 2. As in other European countries, otters declined sharply in Italy during the late 1970s and throughout the 1980s. Between 1985 and 2004 the species became extinct, except for some reintroductions, in northern and most of central Italy while the species appears to have substantially recovered in its southern range. This recovery of the otter population is apparently not due to increased research effort, but reflects a real expansion of range. 3. Differences in the degree of range reduction during the second half of the 20th century and in the availability of suitable habitats are probably the major factors that have determined the two opposite trends shown by otter populations in the last 20 years. 4. Better knowledge of otter status and distribution is needed for effective conservation management. We suggest that a national survey of the Italian otter population that employs genetic approaches should represent a first step of the national action plan for otter conservation.","author":[{"dropping-particle":"","family":"Prigioni","given":"Claudio","non-dropping-particle":"","parse-names":false,"suffix":""},{"dropping-particle":"","family":"Balestrieri","given":"Alessandro","non-dropping-particle":"","parse-names":false,"suffix":""},{"dropping-particle":"","family":"Remonti","given":"Luigi","non-dropping-particle":"","parse-names":false,"suffix":""}],"container-title":"Mammal Review","id":"ITEM-3","issue":"1","issued":{"date-parts":[["2007"]]},"page":"71-79","title":"Decline and recovery in otter Lutra lutra populations in Italy","type":"article","volume":"37"},"uris":["http://www.mendeley.com/documents/?uuid=37c5f5e5-744a-4318-ba7a-0145aa8e7e56"]}],"mendeley":{"formattedCitation":"(Conroy, Melisch and Chanin, 1998; Prigioni, Balestrieri and Remonti, 2007; Hájková &lt;i&gt;et al.&lt;/i&gt;, 2009)","plainTextFormattedCitation":"(Conroy, Melisch and Chanin, 1998; Prigioni, Balestrieri and Remonti, 2007; Hájková et al., 2009)","previouslyFormattedCitation":"(Conroy, Melisch and Chanin, 1998; Prigioni, Balestrieri and Remonti, 2007; Hájková &lt;i&gt;et al.&lt;/i&gt;, 2009)"},"properties":{"noteIndex":0},"schema":"https://github.com/citation-style-language/schema/raw/master/csl-citation.json"}</w:instrText>
      </w:r>
      <w:r w:rsidR="00707B1C">
        <w:fldChar w:fldCharType="separate"/>
      </w:r>
      <w:r w:rsidR="00707B1C" w:rsidRPr="00707B1C">
        <w:rPr>
          <w:noProof/>
        </w:rPr>
        <w:t xml:space="preserve">(Conroy, Melisch and Chanin, 1998; Prigioni, Balestrieri and Remonti, 2007; Hájková </w:t>
      </w:r>
      <w:r w:rsidR="00707B1C" w:rsidRPr="00707B1C">
        <w:rPr>
          <w:i/>
          <w:noProof/>
        </w:rPr>
        <w:t>et al.</w:t>
      </w:r>
      <w:r w:rsidR="00707B1C" w:rsidRPr="00707B1C">
        <w:rPr>
          <w:noProof/>
        </w:rPr>
        <w:t>, 2009)</w:t>
      </w:r>
      <w:r w:rsidR="00707B1C">
        <w:fldChar w:fldCharType="end"/>
      </w:r>
      <w:r>
        <w:t xml:space="preserve">. </w:t>
      </w:r>
      <w:del w:id="85" w:author="Hannah Mossman" w:date="2021-12-19T15:30:00Z">
        <w:r w:rsidDel="00F31C38">
          <w:delText>All of t</w:delText>
        </w:r>
      </w:del>
      <w:ins w:id="86" w:author="Hannah Mossman" w:date="2021-12-19T15:30:00Z">
        <w:r w:rsidR="00F31C38">
          <w:t>T</w:t>
        </w:r>
      </w:ins>
      <w:r>
        <w:t>hese reviews have added valuable insight on the aspects of otter biology</w:t>
      </w:r>
      <w:ins w:id="87" w:author="Hannah Mossman" w:date="2021-12-19T15:30:00Z">
        <w:r w:rsidR="00F31C38">
          <w:t xml:space="preserve">, </w:t>
        </w:r>
      </w:ins>
      <w:del w:id="88" w:author="Hannah Mossman" w:date="2021-12-19T15:30:00Z">
        <w:r w:rsidDel="00F31C38">
          <w:delText xml:space="preserve"> they focus on </w:delText>
        </w:r>
      </w:del>
      <w:r>
        <w:t xml:space="preserve">standardising methods and providing </w:t>
      </w:r>
      <w:r w:rsidR="001A7695">
        <w:t>s</w:t>
      </w:r>
      <w:r>
        <w:t xml:space="preserve">tandard </w:t>
      </w:r>
      <w:r w:rsidR="001A7695">
        <w:t>collection</w:t>
      </w:r>
      <w:r>
        <w:t xml:space="preserve"> protocols</w:t>
      </w:r>
      <w:ins w:id="89" w:author="Hannah Mossman" w:date="2021-12-19T15:32:00Z">
        <w:r w:rsidR="00F31C38">
          <w:t>,</w:t>
        </w:r>
      </w:ins>
      <w:r>
        <w:t xml:space="preserve"> for example</w:t>
      </w:r>
      <w:r w:rsidR="00707B1C">
        <w:t xml:space="preserve"> </w:t>
      </w:r>
      <w:r w:rsidR="00707B1C">
        <w:fldChar w:fldCharType="begin" w:fldLock="1"/>
      </w:r>
      <w:r w:rsidR="00707B1C">
        <w:instrText>ADDIN CSL_CITATION {"citationItems":[{"id":"ITEM-1","itemData":{"DOI":"10.1016/j.ecoinf.2012.11.002","ISBN":"1574-9541","ISSN":"15749541","abstract":"Assessing and monitoring populations of elusive species frequently rely on the identification of indirect signs such as faeces. The absence of signs does not necessarily denote the absence of a species, thus, the ability to determine the presence/absence is susceptible to false negative results. The probability of detection is central to the interpretation and utility of data from field sign surveys. A low probability of detection may introduce considerable error into distribution patterns, resulting in inaccurate ecological conclusions. We used a systematic resampling approach, based on sequential spatial replication of spraint surveys, to investigate the probability of detecting Eurasian otters (Lutra lutra L.) with different survey designs. This included the standard otter transect survey methodology, which is widely used in conservation and scientific studies. In particular, we focus on the impact of applying broad scale population assessment techniques at smaller spatial scales. Fortnightly catchment-level otter surveys were undertaken on four lowland rivers in South Wales, over a period of two years. GIS was used to construct binary vectors for each survey, denoting the presence (1) or absence (0) of otters at each 50. m section of river. Vectors from all study rivers were pooled and resampled to test the different survey designs. The mean probability of detecting otters based on the standard protocol of a single 600. m transect survey was very low (0.26. ±0.01 SE). The best way of obtaining a detection probability of 0.8 was to undertake three repeat surveys at two separate sites, using a transect of 800-1000. m. We demonstrate how sequentially collected spatial data can be analysed to determine the reliability of field sign surveys. Increasing the number of visits and study sites was a more efficient means of improving detection power than increasing transect length alone. The study emphasises the importance of determining detection probabilities and designing field sign surveys according to study scale and objectives. Our findings question the value of survey designs that aim to provide an instantaneous assessment of species presence/absence. © 2012 Elsevier B.V.","author":[{"dropping-particle":"","family":"Parry","given":"G. S.","non-dropping-particle":"","parse-names":false,"suffix":""},{"dropping-particle":"","family":"Bodger","given":"O.","non-dropping-particle":"","parse-names":false,"suffix":""},{"dropping-particle":"","family":"McDonald","given":"R. A.","non-dropping-particle":"","parse-names":false,"suffix":""},{"dropping-particle":"","family":"Forman","given":"D. W.","non-dropping-particle":"","parse-names":false,"suffix":""}],"container-title":"Ecological Informatics","id":"ITEM-1","issued":{"date-parts":[["2013"]]},"page":"64-70","title":"A systematic re-sampling approach to assess the probability of detecting otters Lutra lutra using spraint surveys on small lowland rivers","type":"article-journal","volume":"14"},"uris":["http://www.mendeley.com/documents/?uuid=7ef56aa1-8bf0-4bd8-a3a4-d75d03ec7aaf"]}],"mendeley":{"formattedCitation":"(Parry &lt;i&gt;et al.&lt;/i&gt;, 2013)","plainTextFormattedCitation":"(Parry et al., 2013)","previouslyFormattedCitation":"(Parry &lt;i&gt;et al.&lt;/i&gt;, 2013)"},"properties":{"noteIndex":0},"schema":"https://github.com/citation-style-language/schema/raw/master/csl-citation.json"}</w:instrText>
      </w:r>
      <w:r w:rsidR="00707B1C">
        <w:fldChar w:fldCharType="separate"/>
      </w:r>
      <w:r w:rsidR="00707B1C" w:rsidRPr="00707B1C">
        <w:rPr>
          <w:noProof/>
        </w:rPr>
        <w:t xml:space="preserve">(Parry </w:t>
      </w:r>
      <w:r w:rsidR="00707B1C" w:rsidRPr="00707B1C">
        <w:rPr>
          <w:i/>
          <w:noProof/>
        </w:rPr>
        <w:t>et al.</w:t>
      </w:r>
      <w:r w:rsidR="00707B1C" w:rsidRPr="00707B1C">
        <w:rPr>
          <w:noProof/>
        </w:rPr>
        <w:t>, 2013)</w:t>
      </w:r>
      <w:r w:rsidR="00707B1C">
        <w:fldChar w:fldCharType="end"/>
      </w:r>
      <w:r>
        <w:t>.</w:t>
      </w:r>
      <w:r w:rsidR="00707B1C">
        <w:t xml:space="preserve"> </w:t>
      </w:r>
      <w:r>
        <w:t>Furthermore, there have been several reviews synthesising the information we currently possess on \textit{Lutra lutra} aiming to provide a full account of what we know about this specie</w:t>
      </w:r>
      <w:del w:id="90" w:author="Hannah Mossman" w:date="2021-12-19T15:32:00Z">
        <w:r w:rsidR="001A7695" w:rsidDel="00F31C38">
          <w:delText xml:space="preserve"> </w:delText>
        </w:r>
      </w:del>
      <w:r>
        <w:t>s</w:t>
      </w:r>
      <w:ins w:id="91" w:author="Hannah Mossman" w:date="2021-12-19T15:32:00Z">
        <w:r w:rsidR="00F31C38">
          <w:t xml:space="preserve"> </w:t>
        </w:r>
      </w:ins>
      <w:r w:rsidR="00707B1C">
        <w:fldChar w:fldCharType="begin" w:fldLock="1"/>
      </w:r>
      <w:r w:rsidR="002A7470">
        <w:instrText>ADDIN CSL_CITATION {"citationItems":[{"id":"ITEM-1","itemData":{"abstract":"The Eurasian otter (Lutra lutra) has the widest distribution of all 13 otter species but the actual worldwide status is very uncertain. It disappeared in many parts of Europe largely due to pollution but with considerable effort to improve environmental conditions they are starting to return in some areas. However, the rate of this return is largely exaggerated which creates problems with fisheries. In vast parts of its range in Asia and North Africa there is very little data and few modern records. It is therefore important to continue conservation efforts, increase public awareness and research to obtain up-to-date information on the true status.","author":[{"dropping-particle":"","family":"Yoxon","given":"Paul","non-dropping-particle":"","parse-names":false,"suffix":""},{"dropping-particle":"","family":"Yoxon Iosf","given":"Ben","non-dropping-particle":"","parse-names":false,"suffix":""}],"id":"ITEM-1","issued":{"date-parts":[["2019"]]},"title":"EURASIAN OTTER (Lutra lutra): A REVIEW OF THE CURRENT WORLD STATUS","type":"article-journal"},"uris":["http://www.mendeley.com/documents/?uuid=cd36acde-7186-3654-ba0e-a19fb714cafe"]}],"mendeley":{"formattedCitation":"(Yoxon and Yoxon Iosf, 2019)","plainTextFormattedCitation":"(Yoxon and Yoxon Iosf, 2019)","previouslyFormattedCitation":"(Yoxon and Yoxon Iosf, 2019)"},"properties":{"noteIndex":0},"schema":"https://github.com/citation-style-language/schema/raw/master/csl-citation.json"}</w:instrText>
      </w:r>
      <w:r w:rsidR="00707B1C">
        <w:fldChar w:fldCharType="separate"/>
      </w:r>
      <w:r w:rsidR="00707B1C" w:rsidRPr="00707B1C">
        <w:rPr>
          <w:noProof/>
        </w:rPr>
        <w:t>(Yoxon and Yoxon Iosf, 2019)</w:t>
      </w:r>
      <w:r w:rsidR="00707B1C">
        <w:fldChar w:fldCharType="end"/>
      </w:r>
      <w:r>
        <w:t>.</w:t>
      </w:r>
      <w:r w:rsidR="00707B1C">
        <w:t xml:space="preserve"> </w:t>
      </w:r>
      <w:r>
        <w:t xml:space="preserve">However, </w:t>
      </w:r>
      <w:r w:rsidR="0034634E">
        <w:t>none of</w:t>
      </w:r>
      <w:r>
        <w:t xml:space="preserve"> these reviews have systematically categorised the literature to identify the topical and geographical patterns that have developed overtime. Here</w:t>
      </w:r>
      <w:ins w:id="92" w:author="Hannah Mossman" w:date="2021-12-19T15:33:00Z">
        <w:r w:rsidR="00F31C38">
          <w:t>,</w:t>
        </w:r>
      </w:ins>
      <w:r>
        <w:t xml:space="preserve"> we focus on the general trends in the literature itself to identify areas that have been </w:t>
      </w:r>
      <w:del w:id="93" w:author="Hannah Mossman" w:date="2021-12-19T15:33:00Z">
        <w:r w:rsidDel="00F31C38">
          <w:delText xml:space="preserve">sufficiently </w:delText>
        </w:r>
      </w:del>
      <w:ins w:id="94" w:author="Hannah Mossman" w:date="2021-12-19T15:33:00Z">
        <w:r w:rsidR="00F31C38">
          <w:t xml:space="preserve">well </w:t>
        </w:r>
      </w:ins>
      <w:r>
        <w:t>studied and those that have not</w:t>
      </w:r>
      <w:r w:rsidR="001A7695">
        <w:t>,</w:t>
      </w:r>
      <w:r w:rsidR="002A7470">
        <w:t xml:space="preserve"> with the aim of providing </w:t>
      </w:r>
      <w:r w:rsidR="002A7470">
        <w:lastRenderedPageBreak/>
        <w:t>priorities for future research</w:t>
      </w:r>
      <w:r>
        <w:t xml:space="preserve">. A </w:t>
      </w:r>
      <w:r w:rsidR="002A7470">
        <w:t>systematic</w:t>
      </w:r>
      <w:r>
        <w:t xml:space="preserve"> review of the whole field gives a valuable insight into the areas which remain understudied and equally those that perhaps </w:t>
      </w:r>
      <w:ins w:id="95" w:author="Hannah Mossman" w:date="2021-12-19T15:33:00Z">
        <w:r w:rsidR="00F31C38">
          <w:t xml:space="preserve">need not be prioritised for </w:t>
        </w:r>
      </w:ins>
      <w:del w:id="96" w:author="Hannah Mossman" w:date="2021-12-19T15:33:00Z">
        <w:r w:rsidDel="00F31C38">
          <w:delText xml:space="preserve">do not warrant </w:delText>
        </w:r>
      </w:del>
      <w:r>
        <w:t>further investigation</w:t>
      </w:r>
      <w:r w:rsidR="002A7470">
        <w:t xml:space="preserve"> </w:t>
      </w:r>
      <w:ins w:id="97" w:author="Hannah Mossman" w:date="2021-12-19T15:34:00Z">
        <w:r w:rsidR="00F31C38">
          <w:t xml:space="preserve">at this time </w:t>
        </w:r>
      </w:ins>
      <w:r w:rsidR="002A7470">
        <w:fldChar w:fldCharType="begin" w:fldLock="1"/>
      </w:r>
      <w:r w:rsidR="00453DB3">
        <w:instrText>ADDIN CSL_CITATION {"citationItems":[{"id":"ITEM-1","itemData":{"DOI":"10.1016/J.BIOCON.2005.06.003","ISSN":"0006-3207","abstract":"Lack of systematic evaluation of the effectiveness of conservation practices has hindered advances in scientific management of biodiversity. Development of an evidence-based framework of the kind used in the health services has been advocated as an approach to address this problem. Here we report on and evaluate the first two ecological systematic reviews undertaken using this framework. The subjects were the effectiveness of burning as a conservation intervention for UK sub-montane, dry dwarf shrub heaths (heath review) and blanket bog (bog review). Systematic search yielded 13 data sets from seven 'heath' articles and 11 data sets from eight 'bog' articles. Data from the heath review were of sufficient quality to enable meta-analysis whereas data from the bog review was synthesised by \"vote counting\". Meta-analysis of the heath data indicates that floristic diversity is variable, particularly in early post-fire successional sequences, but older stands experienced significantly greater loss of diversity than younger stands. The bog review indicates that there are no consistent changes in floristic composition in response to burning. The evidence-base for upland management by burning is insufficient to generate robust management recommendations highlighting the necessity for further work. Feedback from the dissemination of the reviews provided valuable lessons for future reviews in terms of stakeholder involvement in question formulation and the balance between a reductionist and holistic approach. Systematic reviews are appropriate tools for conservation management and formalise the information available based on the weight of evidence. Evidence will commonly be lacking in many areas of conservation biology and the evidence-based framework effectively exposes this situation in a way that can determine requirements for needs-led research. © 2005 Elsevier Ltd. All rights reserved.","author":[{"dropping-particle":"","family":"Stewart","given":"Gavin B.","non-dropping-particle":"","parse-names":false,"suffix":""},{"dropping-particle":"","family":"Coles","given":"Chris F.","non-dropping-particle":"","parse-names":false,"suffix":""},{"dropping-particle":"","family":"Pullin","given":"Andrew S.","non-dropping-particle":"","parse-names":false,"suffix":""}],"container-title":"Biological Conservation","id":"ITEM-1","issue":"2","issued":{"date-parts":[["2005","11","1"]]},"page":"270-278","publisher":"Elsevier","title":"Applying evidence-based practice in conservation management: Lessons from the first systematic review and dissemination projects","type":"article-journal","volume":"126"},"uris":["http://www.mendeley.com/documents/?uuid=dbf7917c-dfca-3b8b-a795-8c7e99049e6d"]}],"mendeley":{"formattedCitation":"(Stewart, Coles and Pullin, 2005)","plainTextFormattedCitation":"(Stewart, Coles and Pullin, 2005)","previouslyFormattedCitation":"(Stewart, Coles and Pullin, 2005)"},"properties":{"noteIndex":0},"schema":"https://github.com/citation-style-language/schema/raw/master/csl-citation.json"}</w:instrText>
      </w:r>
      <w:r w:rsidR="002A7470">
        <w:fldChar w:fldCharType="separate"/>
      </w:r>
      <w:r w:rsidR="002A7470" w:rsidRPr="002A7470">
        <w:rPr>
          <w:noProof/>
        </w:rPr>
        <w:t>(Stewart, Coles and Pullin, 2005)</w:t>
      </w:r>
      <w:r w:rsidR="002A7470">
        <w:fldChar w:fldCharType="end"/>
      </w:r>
      <w:r>
        <w:t xml:space="preserve">. </w:t>
      </w:r>
    </w:p>
    <w:p w14:paraId="07B8F2C3" w14:textId="77777777" w:rsidR="008B4C45" w:rsidRDefault="008B4C45" w:rsidP="008B4C45"/>
    <w:p w14:paraId="5D45D7BD" w14:textId="73964DFC" w:rsidR="008B4C45" w:rsidRDefault="008B4C45" w:rsidP="008B4C45">
      <w:del w:id="98" w:author="Hannah Mossman" w:date="2021-12-19T15:34:00Z">
        <w:r w:rsidDel="00F31C38">
          <w:delText>Here w</w:delText>
        </w:r>
      </w:del>
      <w:ins w:id="99" w:author="Hannah Mossman" w:date="2021-12-19T15:34:00Z">
        <w:r w:rsidR="00F31C38">
          <w:t>W</w:t>
        </w:r>
      </w:ins>
      <w:r>
        <w:t xml:space="preserve">e collected </w:t>
      </w:r>
      <w:del w:id="100" w:author="Hannah Mossman" w:date="2021-12-19T15:34:00Z">
        <w:r w:rsidDel="00F31C38">
          <w:delText xml:space="preserve">a </w:delText>
        </w:r>
      </w:del>
      <w:r>
        <w:t>all papers published on \textit{Lutra lutra} on several databases (</w:t>
      </w:r>
      <w:ins w:id="101" w:author="Hannah Mossman" w:date="2021-12-19T15:34:00Z">
        <w:r w:rsidR="00F31C38">
          <w:t>G</w:t>
        </w:r>
      </w:ins>
      <w:del w:id="102" w:author="Hannah Mossman" w:date="2021-12-19T15:34:00Z">
        <w:r w:rsidDel="00F31C38">
          <w:delText>g</w:delText>
        </w:r>
      </w:del>
      <w:r>
        <w:t xml:space="preserve">oogle Scholar, </w:t>
      </w:r>
      <w:ins w:id="103" w:author="Hannah Mossman" w:date="2021-12-19T15:34:00Z">
        <w:r w:rsidR="00F31C38">
          <w:t>W</w:t>
        </w:r>
      </w:ins>
      <w:del w:id="104" w:author="Hannah Mossman" w:date="2021-12-19T15:35:00Z">
        <w:r w:rsidDel="00F31C38">
          <w:delText>w</w:delText>
        </w:r>
      </w:del>
      <w:r>
        <w:t xml:space="preserve">eb of </w:t>
      </w:r>
      <w:ins w:id="105" w:author="Hannah Mossman" w:date="2021-12-19T15:35:00Z">
        <w:r w:rsidR="00F31C38">
          <w:t>S</w:t>
        </w:r>
      </w:ins>
      <w:del w:id="106" w:author="Hannah Mossman" w:date="2021-12-19T15:35:00Z">
        <w:r w:rsidDel="00F31C38">
          <w:delText>s</w:delText>
        </w:r>
      </w:del>
      <w:r>
        <w:t xml:space="preserve">cience, and The IUCN </w:t>
      </w:r>
      <w:ins w:id="107" w:author="Hannah Mossman" w:date="2021-12-19T15:35:00Z">
        <w:r w:rsidR="00F31C38">
          <w:t>O</w:t>
        </w:r>
      </w:ins>
      <w:del w:id="108" w:author="Hannah Mossman" w:date="2021-12-19T15:35:00Z">
        <w:r w:rsidDel="00F31C38">
          <w:delText>o</w:delText>
        </w:r>
      </w:del>
      <w:r>
        <w:t xml:space="preserve">tter </w:t>
      </w:r>
      <w:ins w:id="109" w:author="Hannah Mossman" w:date="2021-12-19T15:35:00Z">
        <w:r w:rsidR="00F31C38">
          <w:t>S</w:t>
        </w:r>
      </w:ins>
      <w:del w:id="110" w:author="Hannah Mossman" w:date="2021-12-19T15:35:00Z">
        <w:r w:rsidDel="00F31C38">
          <w:delText>s</w:delText>
        </w:r>
      </w:del>
      <w:r>
        <w:t xml:space="preserve">pecialist </w:t>
      </w:r>
      <w:ins w:id="111" w:author="Hannah Mossman" w:date="2021-12-19T15:35:00Z">
        <w:r w:rsidR="00F31C38">
          <w:t>G</w:t>
        </w:r>
      </w:ins>
      <w:del w:id="112" w:author="Hannah Mossman" w:date="2021-12-19T15:35:00Z">
        <w:r w:rsidDel="00F31C38">
          <w:delText>g</w:delText>
        </w:r>
      </w:del>
      <w:r>
        <w:t>roup)</w:t>
      </w:r>
      <w:ins w:id="113" w:author="Hannah Mossman" w:date="2021-12-19T15:51:00Z">
        <w:r w:rsidR="00543FB6">
          <w:t>, following PRISMA guidelines (</w:t>
        </w:r>
        <w:commentRangeStart w:id="114"/>
        <w:r w:rsidR="00543FB6">
          <w:t>REF</w:t>
        </w:r>
        <w:commentRangeEnd w:id="114"/>
        <w:r w:rsidR="00543FB6">
          <w:rPr>
            <w:rStyle w:val="CommentReference"/>
          </w:rPr>
          <w:commentReference w:id="114"/>
        </w:r>
        <w:r w:rsidR="00543FB6">
          <w:t>). We then</w:t>
        </w:r>
      </w:ins>
      <w:del w:id="115" w:author="Hannah Mossman" w:date="2021-12-19T15:51:00Z">
        <w:r w:rsidDel="00543FB6">
          <w:delText xml:space="preserve"> and</w:delText>
        </w:r>
      </w:del>
      <w:r>
        <w:t xml:space="preserve"> categoris</w:t>
      </w:r>
      <w:ins w:id="116" w:author="Hannah Mossman" w:date="2021-12-19T15:35:00Z">
        <w:r w:rsidR="00F31C38">
          <w:t>ed</w:t>
        </w:r>
      </w:ins>
      <w:del w:id="117" w:author="Hannah Mossman" w:date="2021-12-19T15:35:00Z">
        <w:r w:rsidDel="00F31C38">
          <w:delText>ing</w:delText>
        </w:r>
      </w:del>
      <w:r>
        <w:t xml:space="preserve"> them by broad topic, specific focus of the study, data collected, analysis methodology, and location of study</w:t>
      </w:r>
      <w:ins w:id="118" w:author="Hannah Mossman" w:date="2021-12-19T15:35:00Z">
        <w:r w:rsidR="00F31C38">
          <w:t>,</w:t>
        </w:r>
      </w:ins>
      <w:r>
        <w:t xml:space="preserve"> in order to determine patterns in research topics as well as determin</w:t>
      </w:r>
      <w:ins w:id="119" w:author="Hannah Mossman" w:date="2021-12-19T15:36:00Z">
        <w:r w:rsidR="00F31C38">
          <w:t>ing</w:t>
        </w:r>
      </w:ins>
      <w:del w:id="120" w:author="Hannah Mossman" w:date="2021-12-19T15:36:00Z">
        <w:r w:rsidDel="00F31C38">
          <w:delText>e</w:delText>
        </w:r>
      </w:del>
      <w:r>
        <w:t xml:space="preserve"> the types of sampling most</w:t>
      </w:r>
      <w:ins w:id="121" w:author="Thomas David Hughes" w:date="2022-01-16T12:43:00Z">
        <w:r w:rsidR="00CC2515">
          <w:t xml:space="preserve"> undertaken.</w:t>
        </w:r>
      </w:ins>
      <w:del w:id="122" w:author="Thomas David Hughes" w:date="2022-01-16T12:43:00Z">
        <w:r w:rsidDel="00CC2515">
          <w:delText xml:space="preserve"> </w:delText>
        </w:r>
        <w:commentRangeStart w:id="123"/>
        <w:r w:rsidDel="00CC2515">
          <w:delText>studied</w:delText>
        </w:r>
        <w:commentRangeEnd w:id="123"/>
        <w:r w:rsidR="00F31C38" w:rsidDel="00CC2515">
          <w:rPr>
            <w:rStyle w:val="CommentReference"/>
          </w:rPr>
          <w:commentReference w:id="123"/>
        </w:r>
        <w:r w:rsidDel="00CC2515">
          <w:delText>.</w:delText>
        </w:r>
      </w:del>
      <w:r>
        <w:t xml:space="preserve"> </w:t>
      </w:r>
      <w:ins w:id="124" w:author="Hannah Mossman" w:date="2021-12-19T15:36:00Z">
        <w:r w:rsidR="00F31C38">
          <w:t>O</w:t>
        </w:r>
      </w:ins>
      <w:del w:id="125" w:author="Hannah Mossman" w:date="2021-12-19T15:36:00Z">
        <w:r w:rsidDel="00F31C38">
          <w:delText>o</w:delText>
        </w:r>
      </w:del>
      <w:r>
        <w:t>u</w:t>
      </w:r>
      <w:r w:rsidR="001A7695">
        <w:t>r</w:t>
      </w:r>
      <w:r>
        <w:t xml:space="preserve"> initial searches identified over 1200 papers of these 798 were taken forward into our study the main reason for rejection was </w:t>
      </w:r>
      <w:r w:rsidR="002A7470">
        <w:t>lack of peer review</w:t>
      </w:r>
      <w:r>
        <w:t xml:space="preserve"> grey literature</w:t>
      </w:r>
      <w:r w:rsidR="002A7470">
        <w:t xml:space="preserve"> was excluded. We also only reviewed papers in English a despite searching for </w:t>
      </w:r>
      <w:r>
        <w:t xml:space="preserve">studies published in </w:t>
      </w:r>
      <w:r w:rsidR="001A7695">
        <w:t xml:space="preserve">other </w:t>
      </w:r>
      <w:r>
        <w:t>languages</w:t>
      </w:r>
      <w:r w:rsidR="002A7470">
        <w:t xml:space="preserve"> as we couldn’t reliably evaluate those manuscripts</w:t>
      </w:r>
      <w:r>
        <w:t xml:space="preserve">. These papers were </w:t>
      </w:r>
      <w:r w:rsidR="002A7470">
        <w:t>analysed,</w:t>
      </w:r>
      <w:r>
        <w:t xml:space="preserve"> and we have identified several </w:t>
      </w:r>
      <w:r w:rsidR="002A7470">
        <w:t xml:space="preserve">topics </w:t>
      </w:r>
      <w:r>
        <w:t xml:space="preserve">that have been </w:t>
      </w:r>
      <w:r w:rsidR="002A7470">
        <w:t xml:space="preserve">well covered as well as some that have been largely ignored. </w:t>
      </w:r>
      <w:r>
        <w:t xml:space="preserve"> </w:t>
      </w:r>
      <w:r w:rsidR="002A7470">
        <w:t xml:space="preserve">As a result we have </w:t>
      </w:r>
      <w:r w:rsidR="001A7695">
        <w:t>identify</w:t>
      </w:r>
      <w:r>
        <w:t xml:space="preserve"> several areas in need of further study while </w:t>
      </w:r>
      <w:r w:rsidR="001A7695">
        <w:t xml:space="preserve">highlighting </w:t>
      </w:r>
      <w:r>
        <w:t>subjects that may benefit from reassessment with more modern methodologies.</w:t>
      </w:r>
    </w:p>
    <w:p w14:paraId="5B7250A4" w14:textId="77777777" w:rsidR="008B4C45" w:rsidRDefault="008B4C45" w:rsidP="008B4C45">
      <w:r>
        <w:t xml:space="preserve"> </w:t>
      </w:r>
    </w:p>
    <w:p w14:paraId="2A092921" w14:textId="35890F37" w:rsidR="00CE1BFC" w:rsidRDefault="00CE1BFC" w:rsidP="00CE1BFC">
      <w:r>
        <w:t>subsection*{Aims}</w:t>
      </w:r>
    </w:p>
    <w:p w14:paraId="4B8C7B65" w14:textId="77777777" w:rsidR="008B4C45" w:rsidRDefault="008B4C45" w:rsidP="008B4C45">
      <w:r>
        <w:t xml:space="preserve"> </w:t>
      </w:r>
    </w:p>
    <w:p w14:paraId="6766A708" w14:textId="77777777" w:rsidR="008B4C45" w:rsidRDefault="008B4C45" w:rsidP="008B4C45">
      <w:r>
        <w:t xml:space="preserve">Here we answer the following questions: </w:t>
      </w:r>
    </w:p>
    <w:p w14:paraId="6822D9D6" w14:textId="77777777" w:rsidR="008B4C45" w:rsidRDefault="008B4C45" w:rsidP="008B4C45"/>
    <w:p w14:paraId="1C0BD138" w14:textId="46694586" w:rsidR="008B4C45" w:rsidRDefault="008B4C45" w:rsidP="008B4C45">
      <w:r>
        <w:t xml:space="preserve">(1) What </w:t>
      </w:r>
      <w:del w:id="126" w:author="Hannah Mossman" w:date="2021-12-19T15:37:00Z">
        <w:r w:rsidR="008B25D1" w:rsidDel="00F31C38">
          <w:delText xml:space="preserve"> </w:delText>
        </w:r>
      </w:del>
      <w:r w:rsidR="008B25D1">
        <w:t>topics have been investigated most on</w:t>
      </w:r>
      <w:r>
        <w:t xml:space="preserve"> \textit{Lutra lutra} and </w:t>
      </w:r>
      <w:r w:rsidR="008B25D1">
        <w:t>has the research focus changed over time to reflect current threats to the species</w:t>
      </w:r>
      <w:ins w:id="127" w:author="Hannah Mossman" w:date="2021-12-19T15:38:00Z">
        <w:r w:rsidR="00F31C38">
          <w:t>?</w:t>
        </w:r>
      </w:ins>
      <w:del w:id="128" w:author="Hannah Mossman" w:date="2021-12-19T15:38:00Z">
        <w:r w:rsidR="008B25D1" w:rsidDel="00F31C38">
          <w:delText>.</w:delText>
        </w:r>
      </w:del>
      <w:r w:rsidR="008B25D1">
        <w:t xml:space="preserve"> </w:t>
      </w:r>
      <w:r>
        <w:t xml:space="preserve"> </w:t>
      </w:r>
    </w:p>
    <w:p w14:paraId="0C660918" w14:textId="43444A7F" w:rsidR="008B4C45" w:rsidRDefault="008B4C45" w:rsidP="008B4C45">
      <w:r>
        <w:t xml:space="preserve">(2) </w:t>
      </w:r>
      <w:del w:id="129" w:author="Hannah Mossman" w:date="2021-12-19T15:39:00Z">
        <w:r w:rsidR="008B25D1" w:rsidDel="00F31C38">
          <w:delText xml:space="preserve">If </w:delText>
        </w:r>
      </w:del>
      <w:ins w:id="130" w:author="Hannah Mossman" w:date="2021-12-19T15:40:00Z">
        <w:r w:rsidR="00F31C38">
          <w:t>Does</w:t>
        </w:r>
      </w:ins>
      <w:ins w:id="131" w:author="Hannah Mossman" w:date="2021-12-19T15:39:00Z">
        <w:r w:rsidR="00F31C38">
          <w:t xml:space="preserve"> </w:t>
        </w:r>
      </w:ins>
      <w:r w:rsidR="008B25D1">
        <w:t>the peer reviewed literature effectively cover</w:t>
      </w:r>
      <w:del w:id="132" w:author="Hannah Mossman" w:date="2021-12-19T15:40:00Z">
        <w:r w:rsidR="008B25D1" w:rsidDel="00F31C38">
          <w:delText>s</w:delText>
        </w:r>
      </w:del>
      <w:r w:rsidR="008B25D1">
        <w:t xml:space="preserve"> all major parts of the species range</w:t>
      </w:r>
      <w:ins w:id="133" w:author="Hannah Mossman" w:date="2021-12-19T15:40:00Z">
        <w:r w:rsidR="00F31C38">
          <w:t>?</w:t>
        </w:r>
      </w:ins>
      <w:del w:id="134" w:author="Hannah Mossman" w:date="2021-12-19T15:40:00Z">
        <w:r w:rsidR="008B25D1" w:rsidDel="00F31C38">
          <w:delText>.</w:delText>
        </w:r>
      </w:del>
      <w:r w:rsidR="008B25D1">
        <w:t xml:space="preserve"> </w:t>
      </w:r>
    </w:p>
    <w:p w14:paraId="29755137" w14:textId="50AD8D9D" w:rsidR="00543FB6" w:rsidDel="00CC2515" w:rsidRDefault="008B4C45" w:rsidP="008B4C45">
      <w:pPr>
        <w:rPr>
          <w:del w:id="135" w:author="Thomas David Hughes" w:date="2022-01-16T12:44:00Z"/>
        </w:rPr>
      </w:pPr>
      <w:commentRangeStart w:id="136"/>
      <w:del w:id="137" w:author="Thomas David Hughes" w:date="2022-01-16T12:44:00Z">
        <w:r w:rsidDel="00CC2515">
          <w:delText>(3)</w:delText>
        </w:r>
        <w:r w:rsidR="006B5604" w:rsidDel="00CC2515">
          <w:delText>To h</w:delText>
        </w:r>
        <w:r w:rsidR="008B25D1" w:rsidDel="00CC2515">
          <w:delText xml:space="preserve">ighlight several key subject and geographical areas which have not been adequately studied and hope that by encouraging research in these areas the future status of  \textit{Lutra lutra} can be safeguarded. </w:delText>
        </w:r>
        <w:commentRangeEnd w:id="136"/>
        <w:r w:rsidR="00F31C38" w:rsidDel="00CC2515">
          <w:rPr>
            <w:rStyle w:val="CommentReference"/>
          </w:rPr>
          <w:commentReference w:id="136"/>
        </w:r>
      </w:del>
    </w:p>
    <w:p w14:paraId="06DA9300" w14:textId="0A460E91" w:rsidR="004C2332" w:rsidRDefault="004C2332" w:rsidP="008B4C45"/>
    <w:p w14:paraId="14F8259A" w14:textId="273C52D6" w:rsidR="008B25D1" w:rsidRDefault="004C2332" w:rsidP="008B4C45">
      <w:r>
        <w:t>subsection*{Data collection}</w:t>
      </w:r>
    </w:p>
    <w:p w14:paraId="6DAA4682" w14:textId="77777777" w:rsidR="00530923" w:rsidRDefault="00530923" w:rsidP="00530923"/>
    <w:p w14:paraId="5669A2D3" w14:textId="1FF916D9" w:rsidR="004C2332" w:rsidRDefault="00530923" w:rsidP="008B4C45">
      <w:r>
        <w:t xml:space="preserve">Our </w:t>
      </w:r>
      <w:r w:rsidR="001B667F">
        <w:t xml:space="preserve">study </w:t>
      </w:r>
      <w:r>
        <w:t>was performed using key criteria for a systematic review covering a time span from 1970-2020</w:t>
      </w:r>
      <w:ins w:id="138" w:author="Hannah Mossman" w:date="2021-12-19T15:41:00Z">
        <w:r w:rsidR="00543FB6">
          <w:t>.</w:t>
        </w:r>
      </w:ins>
      <w:r w:rsidR="001B667F">
        <w:t xml:space="preserve"> </w:t>
      </w:r>
      <w:ins w:id="139" w:author="Hannah Mossman" w:date="2021-12-19T15:41:00Z">
        <w:r w:rsidR="00543FB6">
          <w:t>T</w:t>
        </w:r>
      </w:ins>
      <w:del w:id="140" w:author="Hannah Mossman" w:date="2021-12-19T15:41:00Z">
        <w:r w:rsidR="001B667F" w:rsidDel="00543FB6">
          <w:delText>t</w:delText>
        </w:r>
      </w:del>
      <w:r w:rsidR="001B667F">
        <w:t>he final search o</w:t>
      </w:r>
      <w:r w:rsidR="006B5604">
        <w:t xml:space="preserve">f </w:t>
      </w:r>
      <w:ins w:id="141" w:author="Hannah Mossman" w:date="2021-12-19T15:41:00Z">
        <w:r w:rsidR="00543FB6">
          <w:t>the</w:t>
        </w:r>
      </w:ins>
      <w:del w:id="142" w:author="Hannah Mossman" w:date="2021-12-19T15:41:00Z">
        <w:r w:rsidR="006B5604" w:rsidDel="00543FB6">
          <w:delText>our</w:delText>
        </w:r>
      </w:del>
      <w:r w:rsidR="001B667F">
        <w:t xml:space="preserve"> databases was made in Dec</w:t>
      </w:r>
      <w:ins w:id="143" w:author="Hannah Mossman" w:date="2021-12-19T15:41:00Z">
        <w:r w:rsidR="00543FB6">
          <w:t>ember</w:t>
        </w:r>
      </w:ins>
      <w:r w:rsidR="001B667F">
        <w:t xml:space="preserve"> 2020</w:t>
      </w:r>
      <w:r>
        <w:t xml:space="preserve">. The search terms </w:t>
      </w:r>
      <w:ins w:id="144" w:author="Thomas David Hughes" w:date="2022-01-16T12:46:00Z">
        <w:r w:rsidR="00CC2515">
          <w:t>included</w:t>
        </w:r>
      </w:ins>
      <w:del w:id="145" w:author="Thomas David Hughes" w:date="2022-01-16T12:46:00Z">
        <w:r w:rsidDel="00CC2515">
          <w:delText>used</w:delText>
        </w:r>
      </w:del>
      <w:r>
        <w:t xml:space="preserve"> in ou</w:t>
      </w:r>
      <w:r w:rsidR="001B667F">
        <w:t xml:space="preserve">r </w:t>
      </w:r>
      <w:r>
        <w:t xml:space="preserve">study </w:t>
      </w:r>
      <w:commentRangeStart w:id="146"/>
      <w:del w:id="147" w:author="Hannah Mossman" w:date="2021-12-19T15:45:00Z">
        <w:r w:rsidR="006B5604" w:rsidDel="00543FB6">
          <w:delText>included</w:delText>
        </w:r>
        <w:commentRangeEnd w:id="146"/>
        <w:r w:rsidR="00543FB6" w:rsidDel="00543FB6">
          <w:rPr>
            <w:rStyle w:val="CommentReference"/>
          </w:rPr>
          <w:commentReference w:id="146"/>
        </w:r>
      </w:del>
      <w:ins w:id="148" w:author="Hannah Mossman" w:date="2021-12-19T15:45:00Z">
        <w:r w:rsidR="00543FB6">
          <w:t>were</w:t>
        </w:r>
      </w:ins>
      <w:r w:rsidR="006B5604">
        <w:t>:\textit {</w:t>
      </w:r>
      <w:r>
        <w:t>Lutra lutra}, European otter and Eurasian otter</w:t>
      </w:r>
      <w:r w:rsidR="004C2332">
        <w:t xml:space="preserve">. </w:t>
      </w:r>
      <w:ins w:id="149" w:author="Hannah Mossman" w:date="2021-12-19T15:47:00Z">
        <w:r w:rsidR="00543FB6">
          <w:t xml:space="preserve">Search terms returned a total of </w:t>
        </w:r>
      </w:ins>
      <w:r w:rsidR="001B667F">
        <w:t>1406</w:t>
      </w:r>
      <w:ins w:id="150" w:author="Hannah Mossman" w:date="2021-12-19T15:47:00Z">
        <w:r w:rsidR="00543FB6">
          <w:t xml:space="preserve"> arti</w:t>
        </w:r>
      </w:ins>
      <w:ins w:id="151" w:author="Hannah Mossman" w:date="2021-12-19T15:48:00Z">
        <w:r w:rsidR="00543FB6">
          <w:t xml:space="preserve">cles </w:t>
        </w:r>
      </w:ins>
      <w:del w:id="152" w:author="Hannah Mossman" w:date="2021-12-19T15:48:00Z">
        <w:r w:rsidR="001B667F" w:rsidDel="00543FB6">
          <w:delText xml:space="preserve"> were </w:delText>
        </w:r>
      </w:del>
      <w:del w:id="153" w:author="Hannah Mossman" w:date="2021-12-19T15:45:00Z">
        <w:r w:rsidR="006B5604" w:rsidDel="00543FB6">
          <w:delText>de</w:delText>
        </w:r>
      </w:del>
      <w:del w:id="154" w:author="Hannah Mossman" w:date="2021-12-19T15:48:00Z">
        <w:r w:rsidR="006B5604" w:rsidDel="00543FB6">
          <w:delText>identified</w:delText>
        </w:r>
        <w:r w:rsidR="001B667F" w:rsidDel="00543FB6">
          <w:delText xml:space="preserve"> </w:delText>
        </w:r>
      </w:del>
      <w:r w:rsidR="001B667F">
        <w:t>for initial screening</w:t>
      </w:r>
      <w:r>
        <w:t xml:space="preserve"> articles</w:t>
      </w:r>
      <w:ins w:id="155" w:author="Hannah Mossman" w:date="2021-12-19T15:48:00Z">
        <w:r w:rsidR="00543FB6">
          <w:t>:</w:t>
        </w:r>
      </w:ins>
      <w:del w:id="156" w:author="Hannah Mossman" w:date="2021-12-19T15:48:00Z">
        <w:r w:rsidDel="00543FB6">
          <w:delText xml:space="preserve"> we used three databases (</w:delText>
        </w:r>
      </w:del>
      <w:r w:rsidR="001B667F">
        <w:t>1221</w:t>
      </w:r>
      <w:r>
        <w:t xml:space="preserve"> Web of Science, </w:t>
      </w:r>
      <w:r w:rsidR="001B667F">
        <w:t xml:space="preserve">1406 </w:t>
      </w:r>
      <w:del w:id="157" w:author="Hannah Mossman" w:date="2021-12-19T15:48:00Z">
        <w:r w:rsidR="001B667F" w:rsidDel="00543FB6">
          <w:delText xml:space="preserve"> </w:delText>
        </w:r>
      </w:del>
      <w:r>
        <w:t xml:space="preserve">Google </w:t>
      </w:r>
      <w:ins w:id="158" w:author="Hannah Mossman" w:date="2021-12-19T15:48:00Z">
        <w:r w:rsidR="00543FB6">
          <w:t>S</w:t>
        </w:r>
      </w:ins>
      <w:del w:id="159" w:author="Hannah Mossman" w:date="2021-12-19T15:48:00Z">
        <w:r w:rsidDel="00543FB6">
          <w:delText>s</w:delText>
        </w:r>
      </w:del>
      <w:r>
        <w:t xml:space="preserve">cholar, and </w:t>
      </w:r>
      <w:del w:id="160" w:author="Hannah Mossman" w:date="2021-12-19T15:48:00Z">
        <w:r w:rsidDel="00543FB6">
          <w:delText xml:space="preserve">the </w:delText>
        </w:r>
      </w:del>
      <w:r w:rsidR="001B667F">
        <w:t xml:space="preserve">700 </w:t>
      </w:r>
      <w:r>
        <w:t xml:space="preserve">IUCN </w:t>
      </w:r>
      <w:ins w:id="161" w:author="Hannah Mossman" w:date="2021-12-19T15:48:00Z">
        <w:r w:rsidR="00543FB6">
          <w:t>O</w:t>
        </w:r>
      </w:ins>
      <w:del w:id="162" w:author="Hannah Mossman" w:date="2021-12-19T15:48:00Z">
        <w:r w:rsidDel="00543FB6">
          <w:delText>o</w:delText>
        </w:r>
      </w:del>
      <w:r>
        <w:t xml:space="preserve">tter </w:t>
      </w:r>
      <w:ins w:id="163" w:author="Hannah Mossman" w:date="2021-12-19T15:48:00Z">
        <w:r w:rsidR="00543FB6">
          <w:t>S</w:t>
        </w:r>
      </w:ins>
      <w:del w:id="164" w:author="Hannah Mossman" w:date="2021-12-19T15:48:00Z">
        <w:r w:rsidDel="00543FB6">
          <w:delText>s</w:delText>
        </w:r>
      </w:del>
      <w:r>
        <w:t>pecialist group</w:t>
      </w:r>
      <w:ins w:id="165" w:author="Hannah Mossman" w:date="2021-12-19T15:49:00Z">
        <w:r w:rsidR="00543FB6">
          <w:t xml:space="preserve">. Of these </w:t>
        </w:r>
      </w:ins>
      <w:del w:id="166" w:author="Hannah Mossman" w:date="2021-12-19T15:49:00Z">
        <w:r w:rsidDel="00543FB6">
          <w:delText xml:space="preserve"> of which </w:delText>
        </w:r>
      </w:del>
      <w:r w:rsidR="001B667F">
        <w:t xml:space="preserve">all </w:t>
      </w:r>
      <w:del w:id="167" w:author="Hannah Mossman" w:date="2021-12-19T15:49:00Z">
        <w:r w:rsidR="001B667F" w:rsidDel="00543FB6">
          <w:delText xml:space="preserve">ICUN </w:delText>
        </w:r>
      </w:del>
      <w:r w:rsidR="001B667F">
        <w:t xml:space="preserve">papers </w:t>
      </w:r>
      <w:ins w:id="168" w:author="Hannah Mossman" w:date="2021-12-19T15:49:00Z">
        <w:r w:rsidR="00543FB6">
          <w:t xml:space="preserve">returned by the IUCN database </w:t>
        </w:r>
      </w:ins>
      <w:r>
        <w:t xml:space="preserve">were duplicated </w:t>
      </w:r>
      <w:r w:rsidR="001B667F">
        <w:t>in both</w:t>
      </w:r>
      <w:r>
        <w:t xml:space="preserve"> </w:t>
      </w:r>
      <w:ins w:id="169" w:author="Hannah Mossman" w:date="2021-12-19T15:49:00Z">
        <w:r w:rsidR="00543FB6">
          <w:t>G</w:t>
        </w:r>
      </w:ins>
      <w:del w:id="170" w:author="Hannah Mossman" w:date="2021-12-19T15:49:00Z">
        <w:r w:rsidDel="00543FB6">
          <w:delText>g</w:delText>
        </w:r>
      </w:del>
      <w:r>
        <w:t xml:space="preserve">oogle </w:t>
      </w:r>
      <w:ins w:id="171" w:author="Hannah Mossman" w:date="2021-12-19T15:49:00Z">
        <w:r w:rsidR="00543FB6">
          <w:t>S</w:t>
        </w:r>
      </w:ins>
      <w:del w:id="172" w:author="Hannah Mossman" w:date="2021-12-19T15:49:00Z">
        <w:r w:rsidDel="00543FB6">
          <w:delText>s</w:delText>
        </w:r>
      </w:del>
      <w:r>
        <w:t xml:space="preserve">cholar and </w:t>
      </w:r>
      <w:ins w:id="173" w:author="Hannah Mossman" w:date="2021-12-19T15:49:00Z">
        <w:r w:rsidR="00543FB6">
          <w:t>W</w:t>
        </w:r>
      </w:ins>
      <w:del w:id="174" w:author="Hannah Mossman" w:date="2021-12-19T15:49:00Z">
        <w:r w:rsidDel="00543FB6">
          <w:delText>w</w:delText>
        </w:r>
      </w:del>
      <w:r>
        <w:t>eb o</w:t>
      </w:r>
      <w:r w:rsidR="001B667F">
        <w:t xml:space="preserve">f </w:t>
      </w:r>
      <w:ins w:id="175" w:author="Hannah Mossman" w:date="2021-12-19T15:49:00Z">
        <w:r w:rsidR="00543FB6">
          <w:t>S</w:t>
        </w:r>
      </w:ins>
      <w:del w:id="176" w:author="Hannah Mossman" w:date="2021-12-19T15:49:00Z">
        <w:r w:rsidDel="00543FB6">
          <w:delText>s</w:delText>
        </w:r>
      </w:del>
      <w:r>
        <w:t>cience databases</w:t>
      </w:r>
      <w:ins w:id="177" w:author="Hannah Mossman" w:date="2021-12-19T15:49:00Z">
        <w:r w:rsidR="00543FB6">
          <w:t>,</w:t>
        </w:r>
      </w:ins>
      <w:r w:rsidR="001B667F">
        <w:t xml:space="preserve"> while over 95% of papers in </w:t>
      </w:r>
      <w:ins w:id="178" w:author="Hannah Mossman" w:date="2021-12-19T15:49:00Z">
        <w:r w:rsidR="00543FB6">
          <w:t>W</w:t>
        </w:r>
      </w:ins>
      <w:del w:id="179" w:author="Hannah Mossman" w:date="2021-12-19T15:49:00Z">
        <w:r w:rsidR="001B667F" w:rsidDel="00543FB6">
          <w:delText>w</w:delText>
        </w:r>
      </w:del>
      <w:r w:rsidR="001B667F">
        <w:t xml:space="preserve">eb of </w:t>
      </w:r>
      <w:del w:id="180" w:author="Hannah Mossman" w:date="2021-12-19T15:49:00Z">
        <w:r w:rsidR="001B667F" w:rsidDel="00543FB6">
          <w:delText>s</w:delText>
        </w:r>
      </w:del>
      <w:ins w:id="181" w:author="Hannah Mossman" w:date="2021-12-19T15:49:00Z">
        <w:r w:rsidR="00543FB6">
          <w:t>S</w:t>
        </w:r>
      </w:ins>
      <w:r w:rsidR="001B667F">
        <w:t xml:space="preserve">cience were also in </w:t>
      </w:r>
      <w:ins w:id="182" w:author="Hannah Mossman" w:date="2021-12-19T15:50:00Z">
        <w:r w:rsidR="00543FB6">
          <w:t>G</w:t>
        </w:r>
      </w:ins>
      <w:del w:id="183" w:author="Hannah Mossman" w:date="2021-12-19T15:50:00Z">
        <w:r w:rsidR="001B667F" w:rsidDel="00543FB6">
          <w:delText>g</w:delText>
        </w:r>
      </w:del>
      <w:r w:rsidR="001B667F">
        <w:t xml:space="preserve">oogle </w:t>
      </w:r>
      <w:ins w:id="184" w:author="Hannah Mossman" w:date="2021-12-19T15:50:00Z">
        <w:r w:rsidR="00543FB6">
          <w:t>S</w:t>
        </w:r>
      </w:ins>
      <w:del w:id="185" w:author="Hannah Mossman" w:date="2021-12-19T15:50:00Z">
        <w:r w:rsidR="001B667F" w:rsidDel="00543FB6">
          <w:delText>s</w:delText>
        </w:r>
      </w:del>
      <w:r w:rsidR="001B667F">
        <w:t>cholar</w:t>
      </w:r>
      <w:ins w:id="186" w:author="Hannah Mossman" w:date="2021-12-19T15:50:00Z">
        <w:r w:rsidR="00543FB6">
          <w:t xml:space="preserve"> (add in Prisma diagram)</w:t>
        </w:r>
      </w:ins>
      <w:r w:rsidR="001B667F">
        <w:t xml:space="preserve">. </w:t>
      </w:r>
      <w:moveToRangeStart w:id="187" w:author="Hannah Mossman" w:date="2021-12-19T15:52:00Z" w:name="move90821579"/>
      <w:moveTo w:id="188" w:author="Hannah Mossman" w:date="2021-12-19T15:52:00Z">
        <w:r w:rsidR="00543FB6">
          <w:t xml:space="preserve">Duplicate manuscripts were </w:t>
        </w:r>
      </w:moveTo>
      <w:ins w:id="189" w:author="Hannah Mossman" w:date="2021-12-19T15:52:00Z">
        <w:r w:rsidR="00543FB6">
          <w:t>i</w:t>
        </w:r>
      </w:ins>
      <w:moveTo w:id="190" w:author="Hannah Mossman" w:date="2021-12-19T15:52:00Z">
        <w:del w:id="191" w:author="Hannah Mossman" w:date="2021-12-19T15:52:00Z">
          <w:r w:rsidR="00543FB6" w:rsidDel="00543FB6">
            <w:delText>I</w:delText>
          </w:r>
        </w:del>
        <w:r w:rsidR="00543FB6">
          <w:t xml:space="preserve">dentified and removed from the </w:t>
        </w:r>
      </w:moveTo>
      <w:ins w:id="192" w:author="Hannah Mossman" w:date="2021-12-19T15:52:00Z">
        <w:r w:rsidR="00543FB6">
          <w:t>s</w:t>
        </w:r>
      </w:ins>
      <w:ins w:id="193" w:author="Hannah Mossman" w:date="2021-12-19T15:53:00Z">
        <w:r w:rsidR="00543FB6">
          <w:t xml:space="preserve">tudy </w:t>
        </w:r>
      </w:ins>
      <w:moveTo w:id="194" w:author="Hannah Mossman" w:date="2021-12-19T15:52:00Z">
        <w:r w:rsidR="00543FB6">
          <w:t>database</w:t>
        </w:r>
      </w:moveTo>
      <w:ins w:id="195" w:author="Hannah Mossman" w:date="2021-12-19T15:53:00Z">
        <w:r w:rsidR="00543FB6">
          <w:t xml:space="preserve">. Publications </w:t>
        </w:r>
      </w:ins>
      <w:moveTo w:id="196" w:author="Hannah Mossman" w:date="2021-12-19T15:52:00Z">
        <w:del w:id="197" w:author="Hannah Mossman" w:date="2021-12-19T15:53:00Z">
          <w:r w:rsidR="00543FB6" w:rsidDel="00543FB6">
            <w:delText xml:space="preserve"> and subsequently all manuscripts </w:delText>
          </w:r>
        </w:del>
        <w:r w:rsidR="00543FB6">
          <w:t xml:space="preserve">not subject to peer review were </w:t>
        </w:r>
      </w:moveTo>
      <w:ins w:id="198" w:author="Hannah Mossman" w:date="2021-12-19T15:53:00Z">
        <w:r w:rsidR="00543FB6">
          <w:t>also removed</w:t>
        </w:r>
      </w:ins>
      <w:moveTo w:id="199" w:author="Hannah Mossman" w:date="2021-12-19T15:52:00Z">
        <w:del w:id="200" w:author="Hannah Mossman" w:date="2021-12-19T15:53:00Z">
          <w:r w:rsidR="00543FB6" w:rsidDel="00543FB6">
            <w:delText>filtered out</w:delText>
          </w:r>
        </w:del>
        <w:r w:rsidR="00543FB6">
          <w:t xml:space="preserve">. </w:t>
        </w:r>
      </w:moveTo>
      <w:moveToRangeEnd w:id="187"/>
      <w:r w:rsidR="0011063E">
        <w:t>Each article was reviewed to ensure that \textit{Lutra lutra} was the main focus</w:t>
      </w:r>
      <w:ins w:id="201" w:author="Hannah Mossman" w:date="2021-12-19T15:52:00Z">
        <w:r w:rsidR="00543FB6">
          <w:t>; papers for which the species was not the main focus</w:t>
        </w:r>
      </w:ins>
      <w:del w:id="202" w:author="Hannah Mossman" w:date="2021-12-19T15:52:00Z">
        <w:r w:rsidR="0011063E" w:rsidDel="00543FB6">
          <w:delText xml:space="preserve"> otherwise papers</w:delText>
        </w:r>
      </w:del>
      <w:r w:rsidR="0011063E">
        <w:t xml:space="preserve"> were excluded</w:t>
      </w:r>
      <w:r w:rsidR="001B667F">
        <w:t>.</w:t>
      </w:r>
      <w:r w:rsidR="0011063E">
        <w:t xml:space="preserve"> </w:t>
      </w:r>
      <w:r w:rsidR="001B667F">
        <w:t>W</w:t>
      </w:r>
      <w:r w:rsidR="0011063E">
        <w:t xml:space="preserve">e included papers from all countries </w:t>
      </w:r>
      <w:r w:rsidR="00965738">
        <w:t>including</w:t>
      </w:r>
      <w:r w:rsidR="0011063E">
        <w:t xml:space="preserve"> those from outside the species range and included only studies published in English. </w:t>
      </w:r>
      <w:moveFromRangeStart w:id="203" w:author="Hannah Mossman" w:date="2021-12-19T15:52:00Z" w:name="move90821579"/>
      <w:moveFrom w:id="204" w:author="Hannah Mossman" w:date="2021-12-19T15:52:00Z">
        <w:r w:rsidR="0011063E" w:rsidDel="00543FB6">
          <w:t>Duplicate manuscripts were Identified and removed from the database</w:t>
        </w:r>
        <w:r w:rsidR="00965738" w:rsidDel="00543FB6">
          <w:t xml:space="preserve"> and subsequently all manuscripts not subject to peer review were filtered out</w:t>
        </w:r>
        <w:r w:rsidR="0011063E" w:rsidDel="00543FB6">
          <w:t xml:space="preserve">. </w:t>
        </w:r>
      </w:moveFrom>
      <w:moveFromRangeEnd w:id="203"/>
    </w:p>
    <w:p w14:paraId="498A2776" w14:textId="77777777" w:rsidR="004C2332" w:rsidRDefault="004C2332" w:rsidP="008B4C45"/>
    <w:p w14:paraId="2108B51B" w14:textId="3EC5A33B" w:rsidR="008B4697" w:rsidRDefault="00543FB6" w:rsidP="008B4C45">
      <w:ins w:id="205" w:author="Hannah Mossman" w:date="2021-12-19T15:53:00Z">
        <w:r>
          <w:t xml:space="preserve">The </w:t>
        </w:r>
      </w:ins>
      <w:del w:id="206" w:author="Hannah Mossman" w:date="2021-12-19T15:53:00Z">
        <w:r w:rsidR="0011063E" w:rsidDel="00543FB6">
          <w:delText>Each</w:delText>
        </w:r>
        <w:r w:rsidR="00965738" w:rsidDel="00543FB6">
          <w:delText xml:space="preserve"> </w:delText>
        </w:r>
      </w:del>
      <w:r w:rsidR="00965738">
        <w:t>remaining</w:t>
      </w:r>
      <w:r w:rsidR="0011063E">
        <w:t xml:space="preserve"> paper</w:t>
      </w:r>
      <w:ins w:id="207" w:author="Hannah Mossman" w:date="2021-12-19T15:53:00Z">
        <w:r>
          <w:t xml:space="preserve">s were included in the study. </w:t>
        </w:r>
      </w:ins>
      <w:ins w:id="208" w:author="Hannah Mossman" w:date="2021-12-19T15:54:00Z">
        <w:r>
          <w:t>Each paper</w:t>
        </w:r>
      </w:ins>
      <w:r w:rsidR="0011063E">
        <w:t xml:space="preserve"> was </w:t>
      </w:r>
      <w:del w:id="209" w:author="Hannah Mossman" w:date="2021-12-19T15:54:00Z">
        <w:r w:rsidR="0011063E" w:rsidDel="00543FB6">
          <w:delText xml:space="preserve">then </w:delText>
        </w:r>
      </w:del>
      <w:r w:rsidR="0011063E">
        <w:t xml:space="preserve">reviewed and </w:t>
      </w:r>
      <w:del w:id="210" w:author="Hannah Mossman" w:date="2021-12-19T15:54:00Z">
        <w:r w:rsidR="0011063E" w:rsidDel="00543FB6">
          <w:delText xml:space="preserve">the following information taken </w:delText>
        </w:r>
      </w:del>
      <w:r w:rsidR="0011063E">
        <w:t xml:space="preserve">the general focus of the article </w:t>
      </w:r>
      <w:ins w:id="211" w:author="Hannah Mossman" w:date="2021-12-19T15:55:00Z">
        <w:r>
          <w:t>was categorised into one or more br</w:t>
        </w:r>
      </w:ins>
      <w:ins w:id="212" w:author="Hannah Mossman" w:date="2021-12-19T15:56:00Z">
        <w:r>
          <w:t xml:space="preserve">oad </w:t>
        </w:r>
      </w:ins>
      <w:ins w:id="213" w:author="Hannah Mossman" w:date="2021-12-19T15:55:00Z">
        <w:r>
          <w:t xml:space="preserve">topics, </w:t>
        </w:r>
      </w:ins>
      <w:del w:id="214" w:author="Hannah Mossman" w:date="2021-12-19T15:55:00Z">
        <w:r w:rsidR="0011063E" w:rsidDel="00543FB6">
          <w:delText xml:space="preserve">whether </w:delText>
        </w:r>
      </w:del>
      <w:r w:rsidR="0011063E">
        <w:t>Ecology</w:t>
      </w:r>
      <w:ins w:id="215" w:author="Hannah Mossman" w:date="2021-12-19T15:56:00Z">
        <w:r>
          <w:t>,</w:t>
        </w:r>
      </w:ins>
      <w:r w:rsidR="0011063E">
        <w:t xml:space="preserve"> Behaviour, Population</w:t>
      </w:r>
      <w:ins w:id="216" w:author="Hannah Mossman" w:date="2021-12-19T15:56:00Z">
        <w:r w:rsidR="009D4F09">
          <w:t>, Reviews or Methods, Contaminants, Health, and Anatomy and Physiol</w:t>
        </w:r>
      </w:ins>
      <w:ins w:id="217" w:author="Hannah Mossman" w:date="2021-12-19T15:57:00Z">
        <w:r w:rsidR="009D4F09">
          <w:t xml:space="preserve">ogy. Definitions of broad topics are provided in Table 1. </w:t>
        </w:r>
      </w:ins>
      <w:del w:id="218" w:author="Hannah Mossman" w:date="2021-12-19T15:57:00Z">
        <w:r w:rsidR="0011063E" w:rsidDel="009D4F09">
          <w:delText xml:space="preserve"> etc</w:delText>
        </w:r>
        <w:r w:rsidR="00965738" w:rsidDel="009D4F09">
          <w:delText xml:space="preserve"> i</w:delText>
        </w:r>
      </w:del>
      <w:ins w:id="219" w:author="Hannah Mossman" w:date="2021-12-19T15:58:00Z">
        <w:r w:rsidR="009D4F09">
          <w:t>Papers were categorised into all broad topics they covered, so articles can appear in more than one topic.</w:t>
        </w:r>
      </w:ins>
      <w:del w:id="220" w:author="Hannah Mossman" w:date="2021-12-19T15:58:00Z">
        <w:r w:rsidR="00965738" w:rsidDel="009D4F09">
          <w:delText xml:space="preserve">f a paper covered more than one broad topic </w:delText>
        </w:r>
        <w:r w:rsidR="00965738" w:rsidRPr="00965738" w:rsidDel="009D4F09">
          <w:rPr>
            <w:highlight w:val="yellow"/>
          </w:rPr>
          <w:delText>this was recorded</w:delText>
        </w:r>
        <w:r w:rsidR="00965738" w:rsidDel="009D4F09">
          <w:rPr>
            <w:highlight w:val="yellow"/>
          </w:rPr>
          <w:delText xml:space="preserve"> and the article appears in the breakdown of each of those broad topics</w:delText>
        </w:r>
        <w:r w:rsidR="0011063E" w:rsidRPr="00965738" w:rsidDel="009D4F09">
          <w:rPr>
            <w:highlight w:val="yellow"/>
          </w:rPr>
          <w:delText>.</w:delText>
        </w:r>
      </w:del>
      <w:r w:rsidR="0011063E">
        <w:t xml:space="preserve"> </w:t>
      </w:r>
      <w:commentRangeStart w:id="221"/>
      <w:r w:rsidR="0011063E">
        <w:t xml:space="preserve">The specific focus within each of </w:t>
      </w:r>
      <w:del w:id="222" w:author="Hannah Mossman" w:date="2021-12-19T15:59:00Z">
        <w:r w:rsidR="0011063E" w:rsidDel="009D4F09">
          <w:delText xml:space="preserve">those </w:delText>
        </w:r>
      </w:del>
      <w:ins w:id="223" w:author="Hannah Mossman" w:date="2021-12-19T15:59:00Z">
        <w:r w:rsidR="009D4F09">
          <w:t xml:space="preserve">the broad </w:t>
        </w:r>
      </w:ins>
      <w:r w:rsidR="0011063E">
        <w:t>topics</w:t>
      </w:r>
      <w:ins w:id="224" w:author="Thomas David Hughes" w:date="2022-01-16T13:04:00Z">
        <w:r w:rsidR="00CC2515">
          <w:t xml:space="preserve"> was</w:t>
        </w:r>
      </w:ins>
      <w:r w:rsidR="0011063E">
        <w:t xml:space="preserve"> </w:t>
      </w:r>
      <w:ins w:id="225" w:author="Thomas David Hughes" w:date="2022-01-16T13:01:00Z">
        <w:r w:rsidR="00CC2515">
          <w:t>also</w:t>
        </w:r>
      </w:ins>
      <w:del w:id="226" w:author="Thomas David Hughes" w:date="2022-01-16T13:01:00Z">
        <w:r w:rsidR="0011063E" w:rsidDel="00CC2515">
          <w:delText>was then</w:delText>
        </w:r>
      </w:del>
      <w:r w:rsidR="0011063E">
        <w:t xml:space="preserve"> noted</w:t>
      </w:r>
      <w:ins w:id="227" w:author="Hannah Mossman" w:date="2021-12-19T15:59:00Z">
        <w:r w:rsidR="009D4F09">
          <w:t>,</w:t>
        </w:r>
      </w:ins>
      <w:r w:rsidR="0011063E">
        <w:t xml:space="preserve"> for example within ecology a study could have focused on diet</w:t>
      </w:r>
      <w:commentRangeEnd w:id="221"/>
      <w:r w:rsidR="009D4F09">
        <w:rPr>
          <w:rStyle w:val="CommentReference"/>
        </w:rPr>
        <w:commentReference w:id="221"/>
      </w:r>
      <w:ins w:id="228" w:author="Hannah Mossman" w:date="2021-12-19T15:59:00Z">
        <w:r w:rsidR="009D4F09">
          <w:t xml:space="preserve"> </w:t>
        </w:r>
      </w:ins>
      <w:ins w:id="229" w:author="Thomas David Hughes" w:date="2022-04-19T16:19:00Z">
        <w:r w:rsidR="001206E1">
          <w:t xml:space="preserve"> or habitat use</w:t>
        </w:r>
      </w:ins>
      <w:ins w:id="230" w:author="Thomas David Hughes" w:date="2022-01-16T12:51:00Z">
        <w:r w:rsidR="00CC2515">
          <w:t xml:space="preserve"> if so </w:t>
        </w:r>
      </w:ins>
      <w:ins w:id="231" w:author="Thomas David Hughes" w:date="2022-01-16T12:52:00Z">
        <w:r w:rsidR="00CC2515">
          <w:t xml:space="preserve">this information was recorded </w:t>
        </w:r>
      </w:ins>
      <w:ins w:id="232" w:author="Thomas David Hughes" w:date="2022-01-16T12:51:00Z">
        <w:r w:rsidR="00CC2515">
          <w:t xml:space="preserve">in the specific focus </w:t>
        </w:r>
      </w:ins>
      <w:ins w:id="233" w:author="Thomas David Hughes" w:date="2022-01-16T12:52:00Z">
        <w:r w:rsidR="00CC2515">
          <w:t>category</w:t>
        </w:r>
      </w:ins>
      <w:ins w:id="234" w:author="Thomas David Hughes" w:date="2022-01-16T13:02:00Z">
        <w:r w:rsidR="00CC2515">
          <w:t>.</w:t>
        </w:r>
      </w:ins>
      <w:ins w:id="235" w:author="Thomas David Hughes" w:date="2022-01-16T12:52:00Z">
        <w:r w:rsidR="00CC2515">
          <w:t xml:space="preserve"> </w:t>
        </w:r>
      </w:ins>
      <w:ins w:id="236" w:author="Thomas David Hughes" w:date="2022-01-16T13:02:00Z">
        <w:r w:rsidR="00CC2515">
          <w:t>A</w:t>
        </w:r>
      </w:ins>
      <w:ins w:id="237" w:author="Thomas David Hughes" w:date="2022-01-16T12:52:00Z">
        <w:r w:rsidR="00CC2515">
          <w:t xml:space="preserve">s was </w:t>
        </w:r>
      </w:ins>
      <w:ins w:id="238" w:author="Thomas David Hughes" w:date="2022-01-16T12:53:00Z">
        <w:r w:rsidR="00CC2515">
          <w:t>the case for b</w:t>
        </w:r>
      </w:ins>
      <w:ins w:id="239" w:author="Thomas David Hughes" w:date="2022-01-16T12:54:00Z">
        <w:r w:rsidR="00CC2515">
          <w:t>road topic</w:t>
        </w:r>
      </w:ins>
      <w:ins w:id="240" w:author="Thomas David Hughes" w:date="2022-01-16T12:59:00Z">
        <w:r w:rsidR="00CC2515">
          <w:t xml:space="preserve"> if the paper </w:t>
        </w:r>
      </w:ins>
      <w:ins w:id="241" w:author="Thomas David Hughes" w:date="2022-01-16T13:00:00Z">
        <w:r w:rsidR="00CC2515">
          <w:t xml:space="preserve">met the criteria for two specific </w:t>
        </w:r>
      </w:ins>
      <w:ins w:id="242" w:author="Thomas David Hughes" w:date="2022-01-16T13:01:00Z">
        <w:r w:rsidR="00CC2515">
          <w:t>focuses</w:t>
        </w:r>
      </w:ins>
      <w:ins w:id="243" w:author="Thomas David Hughes" w:date="2022-01-16T13:00:00Z">
        <w:r w:rsidR="00CC2515">
          <w:t xml:space="preserve"> it was </w:t>
        </w:r>
      </w:ins>
      <w:ins w:id="244" w:author="Thomas David Hughes" w:date="2022-01-16T13:01:00Z">
        <w:r w:rsidR="00CC2515">
          <w:t>included</w:t>
        </w:r>
      </w:ins>
      <w:ins w:id="245" w:author="Thomas David Hughes" w:date="2022-01-16T13:00:00Z">
        <w:r w:rsidR="00CC2515">
          <w:t xml:space="preserve"> in both </w:t>
        </w:r>
      </w:ins>
      <w:ins w:id="246" w:author="Thomas David Hughes" w:date="2022-01-16T13:01:00Z">
        <w:r w:rsidR="00CC2515">
          <w:t>subcategories</w:t>
        </w:r>
      </w:ins>
      <w:ins w:id="247" w:author="Thomas David Hughes" w:date="2022-01-16T12:54:00Z">
        <w:r w:rsidR="00CC2515">
          <w:t xml:space="preserve"> </w:t>
        </w:r>
      </w:ins>
      <w:ins w:id="248" w:author="Hannah Mossman" w:date="2021-12-19T15:59:00Z">
        <w:del w:id="249" w:author="Thomas David Hughes" w:date="2022-01-16T12:51:00Z">
          <w:r w:rsidR="009D4F09" w:rsidDel="00CC2515">
            <w:delText>(Add in more explanation here)</w:delText>
          </w:r>
        </w:del>
      </w:ins>
      <w:r w:rsidR="00965738">
        <w:t xml:space="preserve">. The type of data collected </w:t>
      </w:r>
      <w:ins w:id="250" w:author="Hannah Mossman" w:date="2021-12-19T16:00:00Z">
        <w:r w:rsidR="009D4F09">
          <w:t xml:space="preserve">in each study </w:t>
        </w:r>
      </w:ins>
      <w:r w:rsidR="00965738">
        <w:t xml:space="preserve">was </w:t>
      </w:r>
      <w:del w:id="251" w:author="Hannah Mossman" w:date="2021-12-19T16:00:00Z">
        <w:r w:rsidR="00965738" w:rsidDel="009D4F09">
          <w:delText xml:space="preserve">then </w:delText>
        </w:r>
      </w:del>
      <w:r w:rsidR="00965738">
        <w:t xml:space="preserve">recorded e.g. tissue faecal samples. </w:t>
      </w:r>
      <w:r w:rsidR="003F1901">
        <w:t>Finally,</w:t>
      </w:r>
      <w:r w:rsidR="00965738">
        <w:t xml:space="preserve"> </w:t>
      </w:r>
      <w:ins w:id="252" w:author="Hannah Mossman" w:date="2021-12-19T16:03:00Z">
        <w:r w:rsidR="009D4F09">
          <w:t xml:space="preserve">we also recorded </w:t>
        </w:r>
      </w:ins>
      <w:r w:rsidR="00965738">
        <w:t xml:space="preserve">the country or countries the study </w:t>
      </w:r>
      <w:ins w:id="253" w:author="Hannah Mossman" w:date="2021-12-19T16:01:00Z">
        <w:r w:rsidR="009D4F09">
          <w:lastRenderedPageBreak/>
          <w:t xml:space="preserve">collected </w:t>
        </w:r>
      </w:ins>
      <w:del w:id="254" w:author="Hannah Mossman" w:date="2021-12-19T16:01:00Z">
        <w:r w:rsidR="00965738" w:rsidDel="009D4F09">
          <w:delText xml:space="preserve">took </w:delText>
        </w:r>
      </w:del>
      <w:r w:rsidR="00965738">
        <w:t>data from</w:t>
      </w:r>
      <w:ins w:id="255" w:author="Hannah Mossman" w:date="2021-12-19T16:03:00Z">
        <w:r w:rsidR="009D4F09">
          <w:t>,</w:t>
        </w:r>
      </w:ins>
      <w:r w:rsidR="00965738">
        <w:t xml:space="preserve"> and in the UK more localised information</w:t>
      </w:r>
      <w:ins w:id="256" w:author="Hannah Mossman" w:date="2021-12-19T16:04:00Z">
        <w:r w:rsidR="009D4F09">
          <w:t>,</w:t>
        </w:r>
      </w:ins>
      <w:r w:rsidR="00965738">
        <w:t xml:space="preserve"> </w:t>
      </w:r>
      <w:commentRangeStart w:id="257"/>
      <w:r w:rsidR="00965738">
        <w:t>such as coun</w:t>
      </w:r>
      <w:del w:id="258" w:author="Thomas David Hughes" w:date="2022-01-16T13:09:00Z">
        <w:r w:rsidR="00965738" w:rsidDel="00CC2515">
          <w:delText>ty leve</w:delText>
        </w:r>
      </w:del>
      <w:ins w:id="259" w:author="Thomas David Hughes" w:date="2022-01-16T13:09:00Z">
        <w:r w:rsidR="00CC2515">
          <w:t>ties</w:t>
        </w:r>
      </w:ins>
      <w:del w:id="260" w:author="Thomas David Hughes" w:date="2022-01-16T13:09:00Z">
        <w:r w:rsidR="00965738" w:rsidDel="00CC2515">
          <w:delText>l</w:delText>
        </w:r>
      </w:del>
      <w:r w:rsidR="00965738">
        <w:t xml:space="preserve"> </w:t>
      </w:r>
      <w:commentRangeEnd w:id="257"/>
      <w:r w:rsidR="009D4F09">
        <w:rPr>
          <w:rStyle w:val="CommentReference"/>
        </w:rPr>
        <w:commentReference w:id="257"/>
      </w:r>
      <w:ins w:id="261" w:author="Thomas David Hughes" w:date="2022-01-16T13:08:00Z">
        <w:r w:rsidR="00CC2515">
          <w:t>and number of river catchments included in the study</w:t>
        </w:r>
      </w:ins>
      <w:del w:id="262" w:author="Thomas David Hughes" w:date="2022-01-16T13:09:00Z">
        <w:r w:rsidR="00965738" w:rsidDel="00CC2515">
          <w:delText>geographic infor</w:delText>
        </w:r>
      </w:del>
      <w:del w:id="263" w:author="Thomas David Hughes" w:date="2022-01-16T13:08:00Z">
        <w:r w:rsidR="00965738" w:rsidDel="00CC2515">
          <w:delText>mation</w:delText>
        </w:r>
      </w:del>
      <w:r w:rsidR="00965738">
        <w:t xml:space="preserve"> w</w:t>
      </w:r>
      <w:ins w:id="264" w:author="Thomas David Hughes" w:date="2022-01-16T13:09:00Z">
        <w:r w:rsidR="00CC2515">
          <w:t>ere</w:t>
        </w:r>
      </w:ins>
      <w:del w:id="265" w:author="Thomas David Hughes" w:date="2022-01-16T13:09:00Z">
        <w:r w:rsidR="00965738" w:rsidDel="00CC2515">
          <w:delText>as</w:delText>
        </w:r>
      </w:del>
      <w:r w:rsidR="00965738">
        <w:t xml:space="preserve"> taken</w:t>
      </w:r>
      <w:ins w:id="266" w:author="Thomas David Hughes" w:date="2022-01-16T13:08:00Z">
        <w:r w:rsidR="00CC2515">
          <w:t xml:space="preserve"> </w:t>
        </w:r>
      </w:ins>
      <w:ins w:id="267" w:author="Thomas David Hughes" w:date="2022-01-16T13:09:00Z">
        <w:r w:rsidR="00CC2515">
          <w:t>on top of the categories</w:t>
        </w:r>
      </w:ins>
      <w:r w:rsidR="00965738">
        <w:t xml:space="preserve">. All criteria were decided before information was </w:t>
      </w:r>
      <w:r w:rsidR="003F1901">
        <w:t>collected,</w:t>
      </w:r>
      <w:r w:rsidR="00965738">
        <w:t xml:space="preserve"> and</w:t>
      </w:r>
      <w:ins w:id="268" w:author="Thomas David Hughes" w:date="2022-04-19T16:18:00Z">
        <w:r w:rsidR="001206E1">
          <w:t xml:space="preserve"> all criterial for all categories of data collected are</w:t>
        </w:r>
      </w:ins>
      <w:del w:id="269" w:author="Thomas David Hughes" w:date="2022-04-19T16:18:00Z">
        <w:r w:rsidR="00965738" w:rsidDel="001206E1">
          <w:delText xml:space="preserve"> </w:delText>
        </w:r>
        <w:commentRangeStart w:id="270"/>
        <w:r w:rsidR="00965738" w:rsidDel="001206E1">
          <w:delText>all definitions are</w:delText>
        </w:r>
      </w:del>
      <w:r w:rsidR="00965738">
        <w:t xml:space="preserve"> included </w:t>
      </w:r>
      <w:ins w:id="271" w:author="Thomas David Hughes" w:date="2022-01-16T13:10:00Z">
        <w:r w:rsidR="00CC2515" w:rsidRPr="00CC2515">
          <w:rPr>
            <w:highlight w:val="yellow"/>
            <w:rPrChange w:id="272" w:author="Thomas David Hughes" w:date="2022-01-16T13:10:00Z">
              <w:rPr/>
            </w:rPrChange>
          </w:rPr>
          <w:t>table?</w:t>
        </w:r>
        <w:r w:rsidR="00CC2515">
          <w:t xml:space="preserve"> </w:t>
        </w:r>
      </w:ins>
      <w:del w:id="273" w:author="Thomas David Hughes" w:date="2022-01-16T13:10:00Z">
        <w:r w:rsidR="00965738" w:rsidDel="00CC2515">
          <w:delText>in the supplementary information</w:delText>
        </w:r>
        <w:commentRangeEnd w:id="270"/>
        <w:r w:rsidR="009D4F09" w:rsidDel="00CC2515">
          <w:rPr>
            <w:rStyle w:val="CommentReference"/>
          </w:rPr>
          <w:commentReference w:id="270"/>
        </w:r>
        <w:r w:rsidR="00965738" w:rsidDel="00CC2515">
          <w:delText xml:space="preserve">. </w:delText>
        </w:r>
      </w:del>
      <w:r w:rsidR="00965738">
        <w:t xml:space="preserve">The </w:t>
      </w:r>
      <w:ins w:id="274" w:author="Thomas David Hughes" w:date="2022-01-16T13:11:00Z">
        <w:r w:rsidR="00CC2515">
          <w:t xml:space="preserve">after completing our </w:t>
        </w:r>
      </w:ins>
      <w:ins w:id="275" w:author="Thomas David Hughes" w:date="2022-01-16T13:12:00Z">
        <w:r w:rsidR="00CC2515">
          <w:t>filtering</w:t>
        </w:r>
      </w:ins>
      <w:ins w:id="276" w:author="Thomas David Hughes" w:date="2022-01-16T13:11:00Z">
        <w:r w:rsidR="00CC2515">
          <w:t xml:space="preserve"> process shown in figu</w:t>
        </w:r>
      </w:ins>
      <w:ins w:id="277" w:author="Thomas David Hughes" w:date="2022-01-16T14:33:00Z">
        <w:r w:rsidR="00CC2515">
          <w:t>r</w:t>
        </w:r>
      </w:ins>
      <w:ins w:id="278" w:author="Thomas David Hughes" w:date="2022-01-16T13:11:00Z">
        <w:r w:rsidR="00CC2515">
          <w:t>e ?</w:t>
        </w:r>
      </w:ins>
      <w:del w:id="279" w:author="Thomas David Hughes" w:date="2022-01-16T13:11:00Z">
        <w:r w:rsidR="00965738" w:rsidDel="00CC2515">
          <w:delText>above pr</w:delText>
        </w:r>
      </w:del>
      <w:del w:id="280" w:author="Thomas David Hughes" w:date="2022-01-16T13:10:00Z">
        <w:r w:rsidR="00965738" w:rsidDel="00CC2515">
          <w:delText>ocess</w:delText>
        </w:r>
      </w:del>
      <w:r w:rsidR="00965738">
        <w:t xml:space="preserve"> </w:t>
      </w:r>
      <w:ins w:id="281" w:author="Thomas David Hughes" w:date="2022-01-16T13:11:00Z">
        <w:r w:rsidR="00CC2515">
          <w:t>a total of</w:t>
        </w:r>
      </w:ins>
      <w:del w:id="282" w:author="Thomas David Hughes" w:date="2022-01-16T13:11:00Z">
        <w:r w:rsidR="00965738" w:rsidDel="00CC2515">
          <w:delText>left us with</w:delText>
        </w:r>
      </w:del>
      <w:r w:rsidR="00965738">
        <w:t xml:space="preserve"> 798 papers</w:t>
      </w:r>
      <w:ins w:id="283" w:author="Hannah Mossman" w:date="2021-12-19T16:05:00Z">
        <w:r w:rsidR="009D4F09">
          <w:t xml:space="preserve"> </w:t>
        </w:r>
      </w:ins>
      <w:ins w:id="284" w:author="Thomas David Hughes" w:date="2022-01-16T13:11:00Z">
        <w:r w:rsidR="00CC2515">
          <w:t xml:space="preserve">were taken forward for analysis. </w:t>
        </w:r>
      </w:ins>
      <w:ins w:id="285" w:author="Hannah Mossman" w:date="2021-12-19T16:05:00Z">
        <w:del w:id="286" w:author="Thomas David Hughes" w:date="2022-01-16T13:11:00Z">
          <w:r w:rsidR="009D4F09" w:rsidDel="00CC2515">
            <w:delText xml:space="preserve">and </w:delText>
          </w:r>
        </w:del>
      </w:ins>
      <w:del w:id="287" w:author="Hannah Mossman" w:date="2021-12-19T16:05:00Z">
        <w:r w:rsidR="00965738" w:rsidDel="009D4F09">
          <w:delText xml:space="preserve"> </w:delText>
        </w:r>
      </w:del>
      <w:ins w:id="288" w:author="Hannah Mossman" w:date="2021-12-19T16:05:00Z">
        <w:del w:id="289" w:author="Thomas David Hughes" w:date="2022-01-16T13:11:00Z">
          <w:r w:rsidR="009D4F09" w:rsidDel="00CC2515">
            <w:delText xml:space="preserve">Fig X </w:delText>
          </w:r>
        </w:del>
        <w:r w:rsidR="009D4F09">
          <w:t>(</w:t>
        </w:r>
      </w:ins>
      <w:r w:rsidR="00965738">
        <w:t>the PRISM flow diagram</w:t>
      </w:r>
      <w:ins w:id="290" w:author="Hannah Mossman" w:date="2021-12-19T16:05:00Z">
        <w:r w:rsidR="009D4F09">
          <w:t>)</w:t>
        </w:r>
      </w:ins>
      <w:r w:rsidR="00965738">
        <w:t xml:space="preserve"> </w:t>
      </w:r>
      <w:commentRangeStart w:id="291"/>
      <w:r w:rsidR="00965738">
        <w:t>summaris</w:t>
      </w:r>
      <w:ins w:id="292" w:author="Hannah Mossman" w:date="2021-12-19T16:06:00Z">
        <w:r w:rsidR="009D4F09">
          <w:t>es</w:t>
        </w:r>
      </w:ins>
      <w:del w:id="293" w:author="Hannah Mossman" w:date="2021-12-19T16:06:00Z">
        <w:r w:rsidR="00965738" w:rsidDel="009D4F09">
          <w:delText>ing</w:delText>
        </w:r>
      </w:del>
      <w:r w:rsidR="00965738">
        <w:t xml:space="preserve"> this process</w:t>
      </w:r>
      <w:del w:id="294" w:author="Hannah Mossman" w:date="2021-12-19T16:06:00Z">
        <w:r w:rsidR="00965738" w:rsidDel="009D4F09">
          <w:delText xml:space="preserve"> is available in the supplementary information</w:delText>
        </w:r>
      </w:del>
      <w:commentRangeEnd w:id="291"/>
      <w:r w:rsidR="009D4F09">
        <w:rPr>
          <w:rStyle w:val="CommentReference"/>
        </w:rPr>
        <w:commentReference w:id="291"/>
      </w:r>
      <w:r w:rsidR="00965738">
        <w:t xml:space="preserve">. </w:t>
      </w:r>
    </w:p>
    <w:p w14:paraId="4679742C" w14:textId="77777777" w:rsidR="003F1901" w:rsidRDefault="003F1901" w:rsidP="003F1901"/>
    <w:p w14:paraId="3E8CD19C" w14:textId="77777777" w:rsidR="004C2332" w:rsidRDefault="004C2332" w:rsidP="004C2332">
      <w:r>
        <w:t>\subsection*{Analysis of the data}</w:t>
      </w:r>
    </w:p>
    <w:p w14:paraId="59F37C10" w14:textId="77777777" w:rsidR="004C2332" w:rsidRDefault="004C2332" w:rsidP="003F1901"/>
    <w:p w14:paraId="61F67D53" w14:textId="2A2124F4" w:rsidR="003F1901" w:rsidRDefault="003F1901" w:rsidP="003F1901">
      <w:r>
        <w:t xml:space="preserve">The collected data </w:t>
      </w:r>
      <w:del w:id="295" w:author="Hannah Mossman" w:date="2021-12-19T16:07:00Z">
        <w:r w:rsidDel="006677DD">
          <w:delText xml:space="preserve">was </w:delText>
        </w:r>
      </w:del>
      <w:ins w:id="296" w:author="Hannah Mossman" w:date="2021-12-19T16:07:00Z">
        <w:r w:rsidR="006677DD">
          <w:t xml:space="preserve">were </w:t>
        </w:r>
      </w:ins>
      <w:r>
        <w:t xml:space="preserve">analysed using descriptive statistics using R </w:t>
      </w:r>
      <w:r w:rsidR="00453DB3">
        <w:t>studio Version 1.25033</w:t>
      </w:r>
      <w:ins w:id="297" w:author="Hannah Mossman" w:date="2021-12-19T16:07:00Z">
        <w:r w:rsidR="006677DD">
          <w:t>,</w:t>
        </w:r>
      </w:ins>
      <w:del w:id="298" w:author="Hannah Mossman" w:date="2021-12-19T16:07:00Z">
        <w:r w:rsidR="00453DB3" w:rsidDel="006677DD">
          <w:rPr>
            <w:rStyle w:val="gwt-inlinelabel"/>
            <w:rFonts w:ascii="Lucida Grande" w:hAnsi="Lucida Grande" w:cs="Lucida Grande"/>
            <w:color w:val="000000"/>
            <w:sz w:val="20"/>
            <w:szCs w:val="20"/>
            <w:shd w:val="clear" w:color="auto" w:fill="F3F4F4"/>
          </w:rPr>
          <w:delText xml:space="preserve"> </w:delText>
        </w:r>
      </w:del>
      <w:r>
        <w:t xml:space="preserve"> and the packages tidyverse</w:t>
      </w:r>
      <w:r w:rsidR="00453DB3">
        <w:t xml:space="preserve"> </w:t>
      </w:r>
      <w:r w:rsidR="00453DB3">
        <w:fldChar w:fldCharType="begin" w:fldLock="1"/>
      </w:r>
      <w:r w:rsidR="00453DB3">
        <w:instrText>ADDIN CSL_CITATION {"citationItems":[{"id":"ITEM-1","itemData":{"DOI":"10.21105/JOSS.01686","ISSN":"2475-9066","abstract":"At a high level, the tidyverse is a language for solving data science challenges with R code. Its primary goal is to facilitate a conversation between a human and a computer about data. Less abstractly, the tidyverse is a collection of R packages that share a high-level design philosophy and low-level grammar and data structures, so that learning one package makes it easier to learn the next. The tidyverse encompasses the repeated tasks at the heart of every data science project: data import, tidying, manipulation, visualisation, and programming. We expect that almost every project will use multiple domain-specific packages outside of the tidyverse: our goal is to provide tooling for the most common challenges; not to solve every possible problem. Notably, the tidyverse doesn’t include tools for statistical modelling or communication. These toolkits are critical for data science, but are so large that they merit separate treatment. The tidyverse package allows users to install all tidyverse packages with a single command. There are a number of projects that are similar in scope to the tidyverse. The closest is perhaps Bioconductor (Gentleman et al., 2004; Huber et al., 2015), which provides an ecosystem of packages that support the analysis of high-throughput genomic data. The tidyverse has similar goals to R itself, but any comparison to the R Project (R Core Team, 2019) is fundamentally challenging as the tidyverse is written in R, and relies on R for its infrastructure; there is no tidyverse without R! That said, the biggest difference is in priorities: base R is highly focussed on stability, whereas the tidyverse will make breaking changes in the search for better interfaces. Another closely related project is data.table (Dowle &amp; Srinivasan, 2019), which provides tools roughly to the combination of dplyr, tidyr, tibble, and readr. data.tableThis paper describes the tidyverse package, the components of the tidyverse, and some of the underlying design principles. This is a lot of ground to cover in a brief paper, so we focus on a 50,000-foot view showing how all the pieces fit together with copious links to more detailed resources prioritises","author":[{"dropping-particle":"","family":"Wickham","given":"Hadley","non-dropping-particle":"","parse-names":false,"suffix":""},{"dropping-particle":"","family":"Averick","given":"Mara","non-dropping-particle":"","parse-names":false,"suffix":""},{"dropping-particle":"","family":"Bryan","given":"Jennifer","non-dropping-particle":"","parse-names":false,"suffix":""},{"dropping-particle":"","family":"Chang","given":"Winston","non-dropping-particle":"","parse-names":false,"suffix":""},{"dropping-particle":"","family":"D'","given":"Lucy","non-dropping-particle":"","parse-names":false,"suffix":""},{"dropping-particle":"","family":"Mcgowan","given":"Agostino","non-dropping-particle":"","parse-names":false,"suffix":""},{"dropping-particle":"","family":"François","given":"Romain","non-dropping-particle":"","parse-names":false,"suffix":""},{"dropping-particle":"","family":"Grolemund","given":"Garrett","non-dropping-particle":"","parse-names":false,"suffix":""},{"dropping-particle":"","family":"Hayes","given":"Alex","non-dropping-particle":"","parse-names":false,"suffix":""},{"dropping-particle":"","family":"Henry","given":"Lionel","non-dropping-particle":"","parse-names":false,"suffix":""},{"dropping-particle":"","family":"Hester","given":"Jim","non-dropping-particle":"","parse-names":false,"suffix":""},{"dropping-particle":"","family":"Kuhn","given":"Max","non-dropping-particle":"","parse-names":false,"suffix":""},{"dropping-particle":"","family":"Lin Pedersen","given":"Thomas","non-dropping-particle":"","parse-names":false,"suffix":""},{"dropping-particle":"","family":"Miller","given":"Evan","non-dropping-particle":"","parse-names":false,"suffix":""},{"dropping-particle":"","family":"Bache","given":"Stephan Milton","non-dropping-particle":"","parse-names":false,"suffix":""},{"dropping-particle":"","family":"Müller","given":"Kirill","non-dropping-particle":"","parse-names":false,"suffix":""},{"dropping-particle":"","family":"Ooms","given":"Jeroen","non-dropping-particle":"","parse-names":false,"suffix":""},{"dropping-particle":"","family":"Robinson","given":"David","non-dropping-particle":"","parse-names":false,"suffix":""},{"dropping-particle":"","family":"Seidel","given":"Dana Paige","non-dropping-particle":"","parse-names":false,"suffix":""},{"dropping-particle":"","family":"Spinu","given":"Vitalie","non-dropping-particle":"","parse-names":false,"suffix":""},{"dropping-particle":"","family":"Takahashi","given":"Kohske","non-dropping-particle":"","parse-names":false,"suffix":""},{"dropping-particle":"","family":"Vaughan","given":"Davis","non-dropping-particle":"","parse-names":false,"suffix":""},{"dropping-particle":"","family":"Wilke","given":"Claus","non-dropping-particle":"","parse-names":false,"suffix":""},{"dropping-particle":"","family":"Woo","given":"Kara","non-dropping-particle":"","parse-names":false,"suffix":""},{"dropping-particle":"","family":"Yutani","given":"Hiroaki","non-dropping-particle":"","parse-names":false,"suffix":""}],"container-title":"Journal of Open Source Software","id":"ITEM-1","issue":"43","issued":{"date-parts":[["2019","11","21"]]},"page":"1686","publisher":"The Open Journal","title":"Welcome to the Tidyverse","type":"article-journal","volume":"4"},"uris":["http://www.mendeley.com/documents/?uuid=e13b6bbb-30ce-32fb-9ad2-f6da933715ab"]}],"mendeley":{"formattedCitation":"(Wickham &lt;i&gt;et al.&lt;/i&gt;, 2019)","plainTextFormattedCitation":"(Wickham et al., 2019)","previouslyFormattedCitation":"(Wickham &lt;i&gt;et al.&lt;/i&gt;, 2019)"},"properties":{"noteIndex":0},"schema":"https://github.com/citation-style-language/schema/raw/master/csl-citation.json"}</w:instrText>
      </w:r>
      <w:r w:rsidR="00453DB3">
        <w:fldChar w:fldCharType="separate"/>
      </w:r>
      <w:r w:rsidR="00453DB3" w:rsidRPr="00453DB3">
        <w:rPr>
          <w:noProof/>
        </w:rPr>
        <w:t xml:space="preserve">(Wickham </w:t>
      </w:r>
      <w:r w:rsidR="00453DB3" w:rsidRPr="00453DB3">
        <w:rPr>
          <w:i/>
          <w:noProof/>
        </w:rPr>
        <w:t>et al.</w:t>
      </w:r>
      <w:r w:rsidR="00453DB3" w:rsidRPr="00453DB3">
        <w:rPr>
          <w:noProof/>
        </w:rPr>
        <w:t>, 2019)</w:t>
      </w:r>
      <w:r w:rsidR="00453DB3">
        <w:fldChar w:fldCharType="end"/>
      </w:r>
      <w:r>
        <w:t xml:space="preserve"> and ggplot2</w:t>
      </w:r>
      <w:r w:rsidR="00453DB3">
        <w:t xml:space="preserve"> </w:t>
      </w:r>
      <w:r w:rsidR="00453DB3">
        <w:fldChar w:fldCharType="begin" w:fldLock="1"/>
      </w:r>
      <w:r w:rsidR="004C2332">
        <w:instrText>ADDIN CSL_CITATION {"citationItems":[{"id":"ITEM-1","itemData":{"DOI":"10.1080/15366367.2019.1565254","ISSN":"1536-6367","abstract":"In this book review, we offer chapter-by-chapter review and general comments of Hadley Wickham’s (2016) ggplot2: Elegant Graphics for Data Analysis. Two examples of 2-way interaction plots were inc...","author":[{"dropping-particle":"","family":"Villanueva","given":"Randle Aaron M.","non-dropping-particle":"","parse-names":false,"suffix":""},{"dropping-particle":"","family":"Chen","given":"Zhuo Job","non-dropping-particle":"","parse-names":false,"suffix":""}],"container-title":"https://doi.org/10.1080/15366367.2019.1565254","id":"ITEM-1","issue":"3","issued":{"date-parts":[["2019","7","3"]]},"page":"160-167","publisher":"Routledge","title":"ggplot2: Elegant Graphics for Data Analysis (2nd ed.)","type":"article-journal","volume":"17"},"uris":["http://www.mendeley.com/documents/?uuid=35ba9d34-4b1e-3a4d-912d-896c490ca84b"]}],"mendeley":{"formattedCitation":"(Villanueva and Chen, 2019)","plainTextFormattedCitation":"(Villanueva and Chen, 2019)","previouslyFormattedCitation":"(Villanueva and Chen, 2019)"},"properties":{"noteIndex":0},"schema":"https://github.com/citation-style-language/schema/raw/master/csl-citation.json"}</w:instrText>
      </w:r>
      <w:r w:rsidR="00453DB3">
        <w:fldChar w:fldCharType="separate"/>
      </w:r>
      <w:r w:rsidR="00453DB3" w:rsidRPr="00453DB3">
        <w:rPr>
          <w:noProof/>
        </w:rPr>
        <w:t>(Villanueva and Chen, 2019)</w:t>
      </w:r>
      <w:r w:rsidR="00453DB3">
        <w:fldChar w:fldCharType="end"/>
      </w:r>
      <w:ins w:id="299" w:author="Hannah Mossman" w:date="2021-12-19T16:08:00Z">
        <w:r w:rsidR="006677DD">
          <w:t>.</w:t>
        </w:r>
      </w:ins>
      <w:r>
        <w:t xml:space="preserve"> </w:t>
      </w:r>
      <w:ins w:id="300" w:author="Hannah Mossman" w:date="2021-12-19T16:08:00Z">
        <w:r w:rsidR="006677DD">
          <w:t>C</w:t>
        </w:r>
      </w:ins>
      <w:del w:id="301" w:author="Hannah Mossman" w:date="2021-12-19T16:08:00Z">
        <w:r w:rsidDel="006677DD">
          <w:delText>c</w:delText>
        </w:r>
      </w:del>
      <w:r>
        <w:t>olour scales were chosen from the colourbrewer package and themes created from the ggthemes package</w:t>
      </w:r>
      <w:del w:id="302" w:author="Hannah Mossman" w:date="2021-12-19T16:08:00Z">
        <w:r w:rsidR="000F0631" w:rsidDel="006677DD">
          <w:delText xml:space="preserve"> </w:delText>
        </w:r>
      </w:del>
      <w:r>
        <w:t xml:space="preserve">. The </w:t>
      </w:r>
      <w:ins w:id="303" w:author="Hannah Mossman" w:date="2021-12-19T16:08:00Z">
        <w:r w:rsidR="006677DD">
          <w:t xml:space="preserve">number of papers covering </w:t>
        </w:r>
      </w:ins>
      <w:del w:id="304" w:author="Hannah Mossman" w:date="2021-12-19T16:08:00Z">
        <w:r w:rsidDel="006677DD">
          <w:delText xml:space="preserve">data were broken down by </w:delText>
        </w:r>
      </w:del>
      <w:r>
        <w:t xml:space="preserve">each broad topic and the specific topics were </w:t>
      </w:r>
      <w:ins w:id="305" w:author="Hannah Mossman" w:date="2021-12-19T16:09:00Z">
        <w:r w:rsidR="006677DD">
          <w:t xml:space="preserve">broken down </w:t>
        </w:r>
      </w:ins>
      <w:del w:id="306" w:author="Hannah Mossman" w:date="2021-12-19T16:09:00Z">
        <w:r w:rsidDel="006677DD">
          <w:delText xml:space="preserve">then faceted </w:delText>
        </w:r>
      </w:del>
      <w:r>
        <w:t xml:space="preserve">by decade to show temporal trends in publication subjects. </w:t>
      </w:r>
      <w:ins w:id="307" w:author="Hannah Mossman" w:date="2021-12-19T16:09:00Z">
        <w:r w:rsidR="006677DD">
          <w:t xml:space="preserve">The species range was taken from the IUCN database and the number of publications per country was then calculated and plotted on a world map. </w:t>
        </w:r>
      </w:ins>
      <w:r>
        <w:t>Chloropleth maps were created using the following packages sf, maptools</w:t>
      </w:r>
      <w:r w:rsidR="000F0631">
        <w:t xml:space="preserve"> </w:t>
      </w:r>
      <w:r>
        <w:t>and rgdal</w:t>
      </w:r>
      <w:ins w:id="308" w:author="Hannah Mossman" w:date="2021-12-19T16:09:00Z">
        <w:r w:rsidR="006677DD">
          <w:t>.</w:t>
        </w:r>
      </w:ins>
      <w:del w:id="309" w:author="Hannah Mossman" w:date="2021-12-19T16:09:00Z">
        <w:r w:rsidDel="006677DD">
          <w:delText>,</w:delText>
        </w:r>
      </w:del>
      <w:r>
        <w:t xml:space="preserve"> </w:t>
      </w:r>
      <w:del w:id="310" w:author="Hannah Mossman" w:date="2021-12-19T16:09:00Z">
        <w:r w:rsidDel="006677DD">
          <w:delText xml:space="preserve">the species range was taken from the IUCN database and the number of publications per country was then calculated and plotted on a world map. </w:delText>
        </w:r>
      </w:del>
      <w:r>
        <w:t xml:space="preserve">The UK was </w:t>
      </w:r>
      <w:del w:id="311" w:author="Hannah Mossman" w:date="2021-12-19T16:09:00Z">
        <w:r w:rsidDel="006677DD">
          <w:delText xml:space="preserve">looked </w:delText>
        </w:r>
      </w:del>
      <w:ins w:id="312" w:author="Hannah Mossman" w:date="2021-12-19T16:09:00Z">
        <w:r w:rsidR="006677DD">
          <w:t xml:space="preserve">considered </w:t>
        </w:r>
      </w:ins>
      <w:del w:id="313" w:author="Hannah Mossman" w:date="2021-12-19T16:09:00Z">
        <w:r w:rsidDel="006677DD">
          <w:delText xml:space="preserve">at </w:delText>
        </w:r>
      </w:del>
      <w:r>
        <w:t xml:space="preserve">in more detail with county level data being taken and plotted on a map from the </w:t>
      </w:r>
      <w:ins w:id="314" w:author="Hannah Mossman" w:date="2021-12-19T16:09:00Z">
        <w:r w:rsidR="006677DD">
          <w:t>O</w:t>
        </w:r>
      </w:ins>
      <w:del w:id="315" w:author="Hannah Mossman" w:date="2021-12-19T16:09:00Z">
        <w:r w:rsidDel="006677DD">
          <w:delText>o</w:delText>
        </w:r>
      </w:del>
      <w:r>
        <w:t xml:space="preserve">rdnance </w:t>
      </w:r>
      <w:ins w:id="316" w:author="Hannah Mossman" w:date="2021-12-19T16:09:00Z">
        <w:r w:rsidR="006677DD">
          <w:t>S</w:t>
        </w:r>
      </w:ins>
      <w:del w:id="317" w:author="Hannah Mossman" w:date="2021-12-19T16:09:00Z">
        <w:r w:rsidDel="006677DD">
          <w:delText>s</w:delText>
        </w:r>
      </w:del>
      <w:r>
        <w:t xml:space="preserve">urvey and the number of publications per county was tallied and plotted overall and by decade. Faceted plots were produced using the patchwork package. All scripts used are available in the supplementary information. </w:t>
      </w:r>
    </w:p>
    <w:p w14:paraId="5576FCC2" w14:textId="50CB8A99" w:rsidR="008B4697" w:rsidRPr="00CE1BFC" w:rsidRDefault="008B4697" w:rsidP="008B4C45">
      <w:pPr>
        <w:rPr>
          <w:b/>
          <w:bCs/>
        </w:rPr>
      </w:pPr>
    </w:p>
    <w:p w14:paraId="2B90ED8B" w14:textId="6B65E3F1" w:rsidR="008B4697" w:rsidRPr="00CE1BFC" w:rsidRDefault="00B34BE6" w:rsidP="008B4C45">
      <w:pPr>
        <w:rPr>
          <w:b/>
          <w:bCs/>
        </w:rPr>
      </w:pPr>
      <w:r w:rsidRPr="00CE1BFC">
        <w:rPr>
          <w:b/>
          <w:bCs/>
        </w:rPr>
        <w:t xml:space="preserve">Results/discussion </w:t>
      </w:r>
    </w:p>
    <w:p w14:paraId="6F8472F9" w14:textId="3BED2E9F" w:rsidR="00B34BE6" w:rsidRDefault="00B34BE6" w:rsidP="00B34BE6"/>
    <w:p w14:paraId="7785AC65" w14:textId="6E791CDE" w:rsidR="00CC2515" w:rsidRDefault="00B34BE6" w:rsidP="00B34BE6">
      <w:r>
        <w:t>We</w:t>
      </w:r>
      <w:del w:id="318" w:author="Hannah Mossman" w:date="2021-12-19T16:10:00Z">
        <w:r w:rsidDel="00146036">
          <w:delText xml:space="preserve"> in total we</w:delText>
        </w:r>
      </w:del>
      <w:r>
        <w:t xml:space="preserve"> collected 7</w:t>
      </w:r>
      <w:r w:rsidR="006B5604">
        <w:t>9</w:t>
      </w:r>
      <w:r>
        <w:t>8 papers</w:t>
      </w:r>
      <w:ins w:id="319" w:author="Hannah Mossman" w:date="2021-12-19T16:11:00Z">
        <w:r w:rsidR="00146036">
          <w:t xml:space="preserve">. </w:t>
        </w:r>
      </w:ins>
      <w:del w:id="320" w:author="Hannah Mossman" w:date="2021-12-19T16:11:00Z">
        <w:r w:rsidDel="00146036">
          <w:delText xml:space="preserve"> these were broken down into 8 broad topics shown in table 1. </w:delText>
        </w:r>
      </w:del>
      <w:r>
        <w:t>The most studied category was Ecology with 254 papers</w:t>
      </w:r>
      <w:ins w:id="321" w:author="Hannah Mossman" w:date="2021-12-19T16:11:00Z">
        <w:r w:rsidR="00C13EE6">
          <w:t>,</w:t>
        </w:r>
      </w:ins>
      <w:r>
        <w:t xml:space="preserve"> the second most studied area </w:t>
      </w:r>
      <w:del w:id="322" w:author="Hannah Mossman" w:date="2021-12-19T16:11:00Z">
        <w:r w:rsidDel="00C13EE6">
          <w:delText xml:space="preserve">being </w:delText>
        </w:r>
      </w:del>
      <w:ins w:id="323" w:author="Hannah Mossman" w:date="2021-12-19T16:11:00Z">
        <w:r w:rsidR="00C13EE6">
          <w:t xml:space="preserve">was </w:t>
        </w:r>
      </w:ins>
      <w:ins w:id="324" w:author="Hannah Mossman" w:date="2021-12-19T16:12:00Z">
        <w:r w:rsidR="00C13EE6">
          <w:t>P</w:t>
        </w:r>
      </w:ins>
      <w:del w:id="325" w:author="Hannah Mossman" w:date="2021-12-19T16:12:00Z">
        <w:r w:rsidDel="00C13EE6">
          <w:delText>p</w:delText>
        </w:r>
      </w:del>
      <w:r>
        <w:t xml:space="preserve">opulation </w:t>
      </w:r>
      <w:ins w:id="326" w:author="Hannah Mossman" w:date="2021-12-19T16:11:00Z">
        <w:r w:rsidR="00C13EE6">
          <w:t xml:space="preserve">(Fig </w:t>
        </w:r>
      </w:ins>
      <w:ins w:id="327" w:author="Hannah Mossman" w:date="2021-12-19T16:21:00Z">
        <w:r w:rsidR="00C13EE6">
          <w:t>1</w:t>
        </w:r>
      </w:ins>
      <w:ins w:id="328" w:author="Hannah Mossman" w:date="2021-12-19T16:11:00Z">
        <w:r w:rsidR="00C13EE6">
          <w:t>).</w:t>
        </w:r>
      </w:ins>
      <w:ins w:id="329" w:author="Hannah Mossman" w:date="2021-12-19T16:12:00Z">
        <w:r w:rsidR="00C13EE6">
          <w:t xml:space="preserve"> T</w:t>
        </w:r>
      </w:ins>
      <w:del w:id="330" w:author="Hannah Mossman" w:date="2021-12-19T16:12:00Z">
        <w:r w:rsidDel="00C13EE6">
          <w:delText>t</w:delText>
        </w:r>
      </w:del>
      <w:r>
        <w:t>he remaining topics</w:t>
      </w:r>
      <w:ins w:id="331" w:author="Hannah Mossman" w:date="2021-12-19T16:12:00Z">
        <w:r w:rsidR="00C13EE6">
          <w:t>,</w:t>
        </w:r>
      </w:ins>
      <w:r>
        <w:t xml:space="preserve"> Health, </w:t>
      </w:r>
      <w:ins w:id="332" w:author="Hannah Mossman" w:date="2021-12-19T16:12:00Z">
        <w:r w:rsidR="00C13EE6">
          <w:t xml:space="preserve">Reviews and </w:t>
        </w:r>
      </w:ins>
      <w:r>
        <w:t xml:space="preserve">Methods, </w:t>
      </w:r>
      <w:commentRangeStart w:id="333"/>
      <w:del w:id="334" w:author="Hannah Mossman" w:date="2021-12-19T16:12:00Z">
        <w:r w:rsidDel="00C13EE6">
          <w:delText>Pollution</w:delText>
        </w:r>
      </w:del>
      <w:ins w:id="335" w:author="Hannah Mossman" w:date="2021-12-19T16:12:00Z">
        <w:r w:rsidR="00C13EE6">
          <w:t>Contaminants</w:t>
        </w:r>
      </w:ins>
      <w:commentRangeEnd w:id="333"/>
      <w:ins w:id="336" w:author="Hannah Mossman" w:date="2021-12-19T16:13:00Z">
        <w:r w:rsidR="00C13EE6">
          <w:rPr>
            <w:rStyle w:val="CommentReference"/>
          </w:rPr>
          <w:commentReference w:id="333"/>
        </w:r>
      </w:ins>
      <w:r>
        <w:t xml:space="preserve">, Anatomy and </w:t>
      </w:r>
      <w:ins w:id="337" w:author="Hannah Mossman" w:date="2021-12-19T16:12:00Z">
        <w:r w:rsidR="00C13EE6">
          <w:t>P</w:t>
        </w:r>
      </w:ins>
      <w:del w:id="338" w:author="Hannah Mossman" w:date="2021-12-19T16:12:00Z">
        <w:r w:rsidDel="00C13EE6">
          <w:delText>p</w:delText>
        </w:r>
      </w:del>
      <w:r>
        <w:t xml:space="preserve">hysiology, and behaviour each accounted for </w:t>
      </w:r>
      <w:del w:id="339" w:author="Hannah Mossman" w:date="2021-12-19T16:14:00Z">
        <w:r w:rsidDel="00C13EE6">
          <w:delText xml:space="preserve">roughly </w:delText>
        </w:r>
      </w:del>
      <w:ins w:id="340" w:author="Hannah Mossman" w:date="2021-12-19T16:14:00Z">
        <w:r w:rsidR="00C13EE6">
          <w:t>approximately</w:t>
        </w:r>
      </w:ins>
      <w:del w:id="341" w:author="Hannah Mossman" w:date="2021-12-19T16:14:00Z">
        <w:r w:rsidDel="00C13EE6">
          <w:delText>only</w:delText>
        </w:r>
      </w:del>
      <w:r>
        <w:t xml:space="preserve"> 10% of the </w:t>
      </w:r>
      <w:commentRangeStart w:id="342"/>
      <w:r>
        <w:t>total number of</w:t>
      </w:r>
      <w:ins w:id="343" w:author="Thomas David Hughes" w:date="2022-01-16T13:46:00Z">
        <w:r w:rsidR="00CC2515">
          <w:t xml:space="preserve"> papers published</w:t>
        </w:r>
      </w:ins>
      <w:del w:id="344" w:author="Thomas David Hughes" w:date="2022-01-16T13:46:00Z">
        <w:r w:rsidDel="00CC2515">
          <w:delText xml:space="preserve"> studies</w:delText>
        </w:r>
      </w:del>
      <w:commentRangeEnd w:id="342"/>
      <w:r w:rsidR="00C13EE6">
        <w:rPr>
          <w:rStyle w:val="CommentReference"/>
        </w:rPr>
        <w:commentReference w:id="342"/>
      </w:r>
      <w:r>
        <w:t xml:space="preserve">. </w:t>
      </w:r>
      <w:commentRangeStart w:id="345"/>
      <w:ins w:id="346" w:author="Hannah Mossman" w:date="2021-12-19T16:16:00Z">
        <w:r w:rsidR="00C13EE6">
          <w:t xml:space="preserve">The </w:t>
        </w:r>
      </w:ins>
      <w:ins w:id="347" w:author="Hannah Mossman" w:date="2021-12-19T16:17:00Z">
        <w:r w:rsidR="00C13EE6">
          <w:t xml:space="preserve">relative distribution of </w:t>
        </w:r>
      </w:ins>
      <w:ins w:id="348" w:author="Thomas David Hughes" w:date="2022-01-16T13:34:00Z">
        <w:r w:rsidR="00CC2515">
          <w:t xml:space="preserve">broad </w:t>
        </w:r>
      </w:ins>
      <w:ins w:id="349" w:author="Hannah Mossman" w:date="2021-12-19T16:17:00Z">
        <w:r w:rsidR="00C13EE6">
          <w:t>topics</w:t>
        </w:r>
      </w:ins>
      <w:ins w:id="350" w:author="Thomas David Hughes" w:date="2022-01-16T13:34:00Z">
        <w:r w:rsidR="00CC2515">
          <w:t xml:space="preserve"> studied</w:t>
        </w:r>
      </w:ins>
      <w:ins w:id="351" w:author="Hannah Mossman" w:date="2021-12-19T16:17:00Z">
        <w:r w:rsidR="00C13EE6">
          <w:t xml:space="preserve"> has </w:t>
        </w:r>
      </w:ins>
      <w:ins w:id="352" w:author="Thomas David Hughes" w:date="2022-01-16T13:33:00Z">
        <w:r w:rsidR="00CC2515">
          <w:t>mostly</w:t>
        </w:r>
      </w:ins>
      <w:ins w:id="353" w:author="Thomas David Hughes" w:date="2022-01-16T13:32:00Z">
        <w:r w:rsidR="00CC2515">
          <w:t xml:space="preserve"> </w:t>
        </w:r>
      </w:ins>
      <w:del w:id="354" w:author="Hannah Mossman" w:date="2021-12-19T16:17:00Z">
        <w:r w:rsidDel="00C13EE6">
          <w:delText xml:space="preserve">These trends have </w:delText>
        </w:r>
      </w:del>
      <w:r>
        <w:t xml:space="preserve">remained </w:t>
      </w:r>
      <w:ins w:id="355" w:author="Thomas David Hughes" w:date="2022-01-16T13:32:00Z">
        <w:r w:rsidR="00CC2515">
          <w:t>stable</w:t>
        </w:r>
      </w:ins>
      <w:ins w:id="356" w:author="Hannah Mossman" w:date="2021-12-19T16:17:00Z">
        <w:del w:id="357" w:author="Thomas David Hughes" w:date="2022-01-16T13:32:00Z">
          <w:r w:rsidR="00C13EE6" w:rsidDel="00CC2515">
            <w:delText>rel</w:delText>
          </w:r>
        </w:del>
        <w:del w:id="358" w:author="Thomas David Hughes" w:date="2022-01-16T13:31:00Z">
          <w:r w:rsidR="00C13EE6" w:rsidDel="00CC2515">
            <w:delText xml:space="preserve">atively </w:delText>
          </w:r>
        </w:del>
      </w:ins>
      <w:del w:id="359" w:author="Thomas David Hughes" w:date="2022-01-16T13:31:00Z">
        <w:r w:rsidDel="00CC2515">
          <w:delText>stable</w:delText>
        </w:r>
      </w:del>
      <w:r>
        <w:t xml:space="preserve"> overtime</w:t>
      </w:r>
      <w:ins w:id="360" w:author="Hannah Mossman" w:date="2021-12-19T16:17:00Z">
        <w:r w:rsidR="00C13EE6">
          <w:t>,</w:t>
        </w:r>
      </w:ins>
      <w:r>
        <w:t xml:space="preserve"> with </w:t>
      </w:r>
      <w:ins w:id="361" w:author="Hannah Mossman" w:date="2021-12-19T16:17:00Z">
        <w:r w:rsidR="00C13EE6">
          <w:t>E</w:t>
        </w:r>
      </w:ins>
      <w:del w:id="362" w:author="Hannah Mossman" w:date="2021-12-19T16:17:00Z">
        <w:r w:rsidDel="00C13EE6">
          <w:delText>e</w:delText>
        </w:r>
      </w:del>
      <w:r>
        <w:t xml:space="preserve">cology being the preeminent topic in every decade from </w:t>
      </w:r>
      <w:commentRangeStart w:id="363"/>
      <w:r>
        <w:t>19</w:t>
      </w:r>
      <w:ins w:id="364" w:author="Thomas David Hughes" w:date="2022-01-16T13:31:00Z">
        <w:r w:rsidR="00CC2515">
          <w:t>8</w:t>
        </w:r>
      </w:ins>
      <w:del w:id="365" w:author="Thomas David Hughes" w:date="2022-01-16T13:12:00Z">
        <w:r w:rsidDel="00CC2515">
          <w:delText>6</w:delText>
        </w:r>
      </w:del>
      <w:r>
        <w:t>0</w:t>
      </w:r>
      <w:commentRangeEnd w:id="363"/>
      <w:r w:rsidR="00C13EE6">
        <w:rPr>
          <w:rStyle w:val="CommentReference"/>
        </w:rPr>
        <w:commentReference w:id="363"/>
      </w:r>
      <w:r>
        <w:t xml:space="preserve"> to 2020. Population studies have become</w:t>
      </w:r>
      <w:ins w:id="366" w:author="Thomas David Hughes" w:date="2022-01-16T13:32:00Z">
        <w:r w:rsidR="00CC2515">
          <w:t xml:space="preserve"> mor</w:t>
        </w:r>
      </w:ins>
      <w:ins w:id="367" w:author="Thomas David Hughes" w:date="2022-01-16T13:33:00Z">
        <w:r w:rsidR="00CC2515">
          <w:t xml:space="preserve">e prevalent over the period </w:t>
        </w:r>
      </w:ins>
      <w:ins w:id="368" w:author="Thomas David Hughes" w:date="2022-01-16T13:34:00Z">
        <w:r w:rsidR="00CC2515">
          <w:t>covered</w:t>
        </w:r>
      </w:ins>
      <w:ins w:id="369" w:author="Thomas David Hughes" w:date="2022-01-16T13:33:00Z">
        <w:r w:rsidR="00CC2515">
          <w:t xml:space="preserve"> here but not enough to change the overall picture</w:t>
        </w:r>
      </w:ins>
      <w:del w:id="370" w:author="Thomas David Hughes" w:date="2022-01-16T13:33:00Z">
        <w:r w:rsidDel="00CC2515">
          <w:delText xml:space="preserve"> </w:delText>
        </w:r>
      </w:del>
      <w:del w:id="371" w:author="Thomas David Hughes" w:date="2022-01-16T13:32:00Z">
        <w:r w:rsidDel="00CC2515">
          <w:delText>increasingly prevalent over time</w:delText>
        </w:r>
      </w:del>
      <w:ins w:id="372" w:author="Hannah Mossman" w:date="2021-12-19T16:19:00Z">
        <w:r w:rsidR="00C13EE6">
          <w:t>. I</w:t>
        </w:r>
      </w:ins>
      <w:del w:id="373" w:author="Hannah Mossman" w:date="2021-12-19T16:19:00Z">
        <w:r w:rsidDel="00C13EE6">
          <w:delText xml:space="preserve"> </w:delText>
        </w:r>
      </w:del>
      <w:commentRangeEnd w:id="345"/>
      <w:r w:rsidR="00C13EE6">
        <w:rPr>
          <w:rStyle w:val="CommentReference"/>
        </w:rPr>
        <w:commentReference w:id="345"/>
      </w:r>
      <w:del w:id="374" w:author="Hannah Mossman" w:date="2021-12-19T16:19:00Z">
        <w:r w:rsidDel="00C13EE6">
          <w:delText>i</w:delText>
        </w:r>
      </w:del>
      <w:r>
        <w:t>n total there have been 172 papers looking at the population status of \textit{Lutra lutra}</w:t>
      </w:r>
      <w:ins w:id="375" w:author="Hannah Mossman" w:date="2021-12-19T16:19:00Z">
        <w:r w:rsidR="00C13EE6">
          <w:t>,</w:t>
        </w:r>
      </w:ins>
      <w:r>
        <w:t xml:space="preserve"> 78 of which have focused on population size estimation</w:t>
      </w:r>
      <w:ins w:id="376" w:author="Hannah Mossman" w:date="2021-12-19T16:19:00Z">
        <w:r w:rsidR="00C13EE6">
          <w:t>;</w:t>
        </w:r>
      </w:ins>
      <w:r>
        <w:t xml:space="preserve"> other common topics included population genetics </w:t>
      </w:r>
      <w:ins w:id="377" w:author="Hannah Mossman" w:date="2021-12-19T16:19:00Z">
        <w:r w:rsidR="00C13EE6">
          <w:t>(</w:t>
        </w:r>
      </w:ins>
      <w:r>
        <w:t>31 papers</w:t>
      </w:r>
      <w:ins w:id="378" w:author="Hannah Mossman" w:date="2021-12-19T16:19:00Z">
        <w:r w:rsidR="00C13EE6">
          <w:t>)</w:t>
        </w:r>
      </w:ins>
      <w:r>
        <w:t xml:space="preserve"> and </w:t>
      </w:r>
      <w:commentRangeStart w:id="379"/>
      <w:r>
        <w:t>population distribution papers</w:t>
      </w:r>
      <w:commentRangeEnd w:id="379"/>
      <w:r w:rsidR="00C13EE6">
        <w:rPr>
          <w:rStyle w:val="CommentReference"/>
        </w:rPr>
        <w:commentReference w:id="379"/>
      </w:r>
      <w:r>
        <w:t xml:space="preserve">. </w:t>
      </w:r>
      <w:commentRangeStart w:id="380"/>
      <w:del w:id="381" w:author="Hannah Mossman" w:date="2021-12-19T16:21:00Z">
        <w:r w:rsidRPr="006B5604" w:rsidDel="00C13EE6">
          <w:rPr>
            <w:highlight w:val="yellow"/>
          </w:rPr>
          <w:delText xml:space="preserve">Encouragingly </w:delText>
        </w:r>
        <w:commentRangeEnd w:id="380"/>
        <w:r w:rsidR="00C13EE6" w:rsidDel="00C13EE6">
          <w:rPr>
            <w:rStyle w:val="CommentReference"/>
          </w:rPr>
          <w:commentReference w:id="380"/>
        </w:r>
      </w:del>
      <w:ins w:id="382" w:author="Hannah Mossman" w:date="2021-12-19T16:21:00Z">
        <w:r w:rsidR="00C13EE6">
          <w:rPr>
            <w:highlight w:val="yellow"/>
          </w:rPr>
          <w:t>T</w:t>
        </w:r>
      </w:ins>
      <w:commentRangeStart w:id="383"/>
      <w:del w:id="384" w:author="Hannah Mossman" w:date="2021-12-19T16:21:00Z">
        <w:r w:rsidRPr="006B5604" w:rsidDel="00C13EE6">
          <w:rPr>
            <w:highlight w:val="yellow"/>
          </w:rPr>
          <w:delText>t</w:delText>
        </w:r>
      </w:del>
      <w:r w:rsidRPr="006B5604">
        <w:rPr>
          <w:highlight w:val="yellow"/>
        </w:rPr>
        <w:t xml:space="preserve">he </w:t>
      </w:r>
      <w:ins w:id="385" w:author="Hannah Mossman" w:date="2021-12-19T16:21:00Z">
        <w:r w:rsidR="00C13EE6">
          <w:rPr>
            <w:highlight w:val="yellow"/>
          </w:rPr>
          <w:t>third</w:t>
        </w:r>
      </w:ins>
      <w:del w:id="386" w:author="Hannah Mossman" w:date="2021-12-19T16:21:00Z">
        <w:r w:rsidRPr="006B5604" w:rsidDel="00C13EE6">
          <w:rPr>
            <w:highlight w:val="yellow"/>
          </w:rPr>
          <w:delText>3</w:delText>
        </w:r>
        <w:r w:rsidRPr="006B5604" w:rsidDel="00C13EE6">
          <w:rPr>
            <w:highlight w:val="yellow"/>
            <w:vertAlign w:val="superscript"/>
          </w:rPr>
          <w:delText>rd</w:delText>
        </w:r>
      </w:del>
      <w:r w:rsidRPr="006B5604">
        <w:rPr>
          <w:highlight w:val="yellow"/>
        </w:rPr>
        <w:t xml:space="preserve"> most </w:t>
      </w:r>
      <w:ins w:id="387" w:author="Thomas David Hughes" w:date="2022-01-16T13:36:00Z">
        <w:r w:rsidR="00CC2515">
          <w:rPr>
            <w:highlight w:val="yellow"/>
          </w:rPr>
          <w:t xml:space="preserve">researched </w:t>
        </w:r>
      </w:ins>
      <w:del w:id="388" w:author="Thomas David Hughes" w:date="2022-01-16T13:36:00Z">
        <w:r w:rsidRPr="006B5604" w:rsidDel="00CC2515">
          <w:rPr>
            <w:highlight w:val="yellow"/>
          </w:rPr>
          <w:delText>common</w:delText>
        </w:r>
      </w:del>
      <w:ins w:id="389" w:author="Thomas David Hughes" w:date="2022-01-16T13:35:00Z">
        <w:r w:rsidR="00CC2515">
          <w:rPr>
            <w:highlight w:val="yellow"/>
          </w:rPr>
          <w:t>board</w:t>
        </w:r>
      </w:ins>
      <w:r w:rsidRPr="006B5604">
        <w:rPr>
          <w:highlight w:val="yellow"/>
        </w:rPr>
        <w:t xml:space="preserve"> topic we </w:t>
      </w:r>
      <w:del w:id="390" w:author="Thomas David Hughes" w:date="2022-01-16T13:35:00Z">
        <w:r w:rsidRPr="006B5604" w:rsidDel="00CC2515">
          <w:rPr>
            <w:highlight w:val="yellow"/>
          </w:rPr>
          <w:delText>identif</w:delText>
        </w:r>
      </w:del>
      <w:ins w:id="391" w:author="Thomas David Hughes" w:date="2022-01-16T13:35:00Z">
        <w:r w:rsidR="00CC2515" w:rsidRPr="006B5604">
          <w:rPr>
            <w:highlight w:val="yellow"/>
          </w:rPr>
          <w:t>identif</w:t>
        </w:r>
        <w:r w:rsidR="00CC2515">
          <w:rPr>
            <w:highlight w:val="yellow"/>
          </w:rPr>
          <w:t>ied</w:t>
        </w:r>
      </w:ins>
      <w:del w:id="392" w:author="Thomas David Hughes" w:date="2022-01-16T13:35:00Z">
        <w:r w:rsidRPr="006B5604" w:rsidDel="00CC2515">
          <w:rPr>
            <w:highlight w:val="yellow"/>
          </w:rPr>
          <w:delText>y</w:delText>
        </w:r>
      </w:del>
      <w:r w:rsidRPr="006B5604">
        <w:rPr>
          <w:highlight w:val="yellow"/>
        </w:rPr>
        <w:t xml:space="preserve"> is health </w:t>
      </w:r>
      <w:ins w:id="393" w:author="Thomas David Hughes" w:date="2022-01-16T13:36:00Z">
        <w:r w:rsidR="00CC2515">
          <w:rPr>
            <w:highlight w:val="yellow"/>
          </w:rPr>
          <w:t xml:space="preserve">which included papers on the condition of otters such as weight, </w:t>
        </w:r>
      </w:ins>
      <w:ins w:id="394" w:author="Thomas David Hughes" w:date="2022-01-16T13:42:00Z">
        <w:r w:rsidR="00CC2515">
          <w:rPr>
            <w:highlight w:val="yellow"/>
          </w:rPr>
          <w:t>disease,</w:t>
        </w:r>
      </w:ins>
      <w:ins w:id="395" w:author="Thomas David Hughes" w:date="2022-01-16T13:36:00Z">
        <w:r w:rsidR="00CC2515">
          <w:rPr>
            <w:highlight w:val="yellow"/>
          </w:rPr>
          <w:t xml:space="preserve"> and</w:t>
        </w:r>
      </w:ins>
      <w:ins w:id="396" w:author="Thomas David Hughes" w:date="2022-01-16T13:37:00Z">
        <w:r w:rsidR="00CC2515">
          <w:rPr>
            <w:highlight w:val="yellow"/>
          </w:rPr>
          <w:t xml:space="preserve"> cause of death. After papers looking at health</w:t>
        </w:r>
      </w:ins>
      <w:ins w:id="397" w:author="Thomas David Hughes" w:date="2022-01-16T13:44:00Z">
        <w:r w:rsidR="00CC2515">
          <w:rPr>
            <w:highlight w:val="yellow"/>
          </w:rPr>
          <w:t>,</w:t>
        </w:r>
      </w:ins>
      <w:ins w:id="398" w:author="Thomas David Hughes" w:date="2022-01-16T13:37:00Z">
        <w:r w:rsidR="00CC2515">
          <w:rPr>
            <w:highlight w:val="yellow"/>
          </w:rPr>
          <w:t xml:space="preserve"> r</w:t>
        </w:r>
      </w:ins>
      <w:del w:id="399" w:author="Thomas David Hughes" w:date="2022-01-16T13:37:00Z">
        <w:r w:rsidR="007D09B1" w:rsidRPr="006B5604" w:rsidDel="00CC2515">
          <w:rPr>
            <w:highlight w:val="yellow"/>
          </w:rPr>
          <w:delText>related r</w:delText>
        </w:r>
      </w:del>
      <w:r w:rsidR="007D09B1" w:rsidRPr="006B5604">
        <w:rPr>
          <w:highlight w:val="yellow"/>
        </w:rPr>
        <w:t>eviews</w:t>
      </w:r>
      <w:ins w:id="400" w:author="Thomas David Hughes" w:date="2022-01-16T13:37:00Z">
        <w:r w:rsidR="00CC2515">
          <w:rPr>
            <w:highlight w:val="yellow"/>
          </w:rPr>
          <w:t xml:space="preserve"> and methods were th</w:t>
        </w:r>
      </w:ins>
      <w:ins w:id="401" w:author="Thomas David Hughes" w:date="2022-01-16T13:38:00Z">
        <w:r w:rsidR="00CC2515">
          <w:rPr>
            <w:highlight w:val="yellow"/>
          </w:rPr>
          <w:t>e next most abundant category</w:t>
        </w:r>
      </w:ins>
      <w:r w:rsidRPr="006B5604">
        <w:rPr>
          <w:highlight w:val="yellow"/>
        </w:rPr>
        <w:t xml:space="preserve"> </w:t>
      </w:r>
      <w:del w:id="402" w:author="Thomas David Hughes" w:date="2022-01-16T13:38:00Z">
        <w:r w:rsidRPr="006B5604" w:rsidDel="00CC2515">
          <w:rPr>
            <w:highlight w:val="yellow"/>
          </w:rPr>
          <w:delText>accounted for a surprisingly large proportion of the literature</w:delText>
        </w:r>
      </w:del>
      <w:del w:id="403" w:author="Thomas David Hughes" w:date="2022-01-16T14:37:00Z">
        <w:r w:rsidRPr="006B5604" w:rsidDel="00CC2515">
          <w:rPr>
            <w:highlight w:val="yellow"/>
          </w:rPr>
          <w:delText xml:space="preserve"> </w:delText>
        </w:r>
      </w:del>
      <w:r w:rsidRPr="006B5604">
        <w:rPr>
          <w:highlight w:val="yellow"/>
        </w:rPr>
        <w:t>with 84 papers</w:t>
      </w:r>
      <w:ins w:id="404" w:author="Thomas David Hughes" w:date="2022-01-16T14:38:00Z">
        <w:r w:rsidR="00CC2515">
          <w:rPr>
            <w:highlight w:val="yellow"/>
          </w:rPr>
          <w:t>.</w:t>
        </w:r>
      </w:ins>
      <w:r w:rsidRPr="006B5604">
        <w:rPr>
          <w:highlight w:val="yellow"/>
        </w:rPr>
        <w:t xml:space="preserve"> </w:t>
      </w:r>
      <w:ins w:id="405" w:author="Thomas David Hughes" w:date="2022-01-16T14:38:00Z">
        <w:r w:rsidR="00CC2515">
          <w:rPr>
            <w:highlight w:val="yellow"/>
          </w:rPr>
          <w:t>I</w:t>
        </w:r>
      </w:ins>
      <w:del w:id="406" w:author="Thomas David Hughes" w:date="2022-01-16T14:38:00Z">
        <w:r w:rsidRPr="006B5604" w:rsidDel="00CC2515">
          <w:rPr>
            <w:highlight w:val="yellow"/>
          </w:rPr>
          <w:delText>i</w:delText>
        </w:r>
      </w:del>
      <w:r w:rsidRPr="006B5604">
        <w:rPr>
          <w:highlight w:val="yellow"/>
        </w:rPr>
        <w:t>n</w:t>
      </w:r>
      <w:r>
        <w:t xml:space="preserve"> total</w:t>
      </w:r>
      <w:ins w:id="407" w:author="Thomas David Hughes" w:date="2022-01-16T14:38:00Z">
        <w:r w:rsidR="00CC2515">
          <w:t>,</w:t>
        </w:r>
      </w:ins>
      <w:del w:id="408" w:author="Thomas David Hughes" w:date="2022-01-16T13:44:00Z">
        <w:r w:rsidDel="00CC2515">
          <w:delText xml:space="preserve"> making it the 4</w:delText>
        </w:r>
        <w:r w:rsidDel="00CC2515">
          <w:rPr>
            <w:vertAlign w:val="superscript"/>
          </w:rPr>
          <w:delText>th</w:delText>
        </w:r>
        <w:r w:rsidDel="00CC2515">
          <w:delText xml:space="preserve"> most abundant category</w:delText>
        </w:r>
      </w:del>
      <w:r>
        <w:t xml:space="preserve"> 23 of those reviews were</w:t>
      </w:r>
      <w:del w:id="409" w:author="Thomas David Hughes" w:date="2022-01-16T13:44:00Z">
        <w:r w:rsidDel="00CC2515">
          <w:delText xml:space="preserve"> a</w:delText>
        </w:r>
      </w:del>
      <w:r>
        <w:t xml:space="preserve"> report</w:t>
      </w:r>
      <w:ins w:id="410" w:author="Thomas David Hughes" w:date="2022-01-16T13:45:00Z">
        <w:r w:rsidR="00CC2515">
          <w:t>s</w:t>
        </w:r>
      </w:ins>
      <w:r>
        <w:t xml:space="preserve"> on the overall status of the species</w:t>
      </w:r>
      <w:ins w:id="411" w:author="Thomas David Hughes" w:date="2022-01-16T14:38:00Z">
        <w:r w:rsidR="00CC2515">
          <w:t>,</w:t>
        </w:r>
      </w:ins>
      <w:r>
        <w:t xml:space="preserve"> the rest were confined to specific topics such as survey methodologies or DNA extraction techniques</w:t>
      </w:r>
      <w:commentRangeEnd w:id="383"/>
      <w:r w:rsidR="00C13EE6">
        <w:rPr>
          <w:rStyle w:val="CommentReference"/>
        </w:rPr>
        <w:commentReference w:id="383"/>
      </w:r>
      <w:r>
        <w:t xml:space="preserve">. </w:t>
      </w:r>
      <w:del w:id="412" w:author="Hannah Mossman" w:date="2021-12-19T16:22:00Z">
        <w:r w:rsidDel="00C13EE6">
          <w:delText xml:space="preserve">It is </w:delText>
        </w:r>
      </w:del>
      <w:del w:id="413" w:author="Hannah Mossman" w:date="2021-12-19T16:21:00Z">
        <w:r w:rsidDel="00C13EE6">
          <w:delText>impoetant</w:delText>
        </w:r>
      </w:del>
      <w:del w:id="414" w:author="Hannah Mossman" w:date="2021-12-19T16:22:00Z">
        <w:r w:rsidDel="00C13EE6">
          <w:delText xml:space="preserve"> to know that t</w:delText>
        </w:r>
      </w:del>
      <w:ins w:id="415" w:author="Hannah Mossman" w:date="2021-12-19T16:22:00Z">
        <w:r w:rsidR="00C13EE6">
          <w:t>T</w:t>
        </w:r>
      </w:ins>
      <w:r>
        <w:t>he majority of species reviews have fo</w:t>
      </w:r>
      <w:ins w:id="416" w:author="Hannah Mossman" w:date="2021-12-19T16:21:00Z">
        <w:r w:rsidR="00C13EE6">
          <w:t>c</w:t>
        </w:r>
      </w:ins>
      <w:ins w:id="417" w:author="Hannah Mossman" w:date="2021-12-19T16:22:00Z">
        <w:r w:rsidR="00C13EE6">
          <w:t xml:space="preserve">ussed </w:t>
        </w:r>
      </w:ins>
      <w:del w:id="418" w:author="Hannah Mossman" w:date="2021-12-19T16:22:00Z">
        <w:r w:rsidDel="00C13EE6">
          <w:delText xml:space="preserve">ucused </w:delText>
        </w:r>
      </w:del>
      <w:r>
        <w:t xml:space="preserve">on localised areas of </w:t>
      </w:r>
      <w:del w:id="419" w:author="Hannah Mossman" w:date="2021-12-19T16:22:00Z">
        <w:r w:rsidDel="00C13EE6">
          <w:delText xml:space="preserve">on </w:delText>
        </w:r>
      </w:del>
      <w:r>
        <w:t xml:space="preserve">\textit{Lutra lutra’s} range although several have written about the species more broadly. </w:t>
      </w:r>
      <w:ins w:id="420" w:author="Thomas David Hughes" w:date="2022-01-16T14:41:00Z">
        <w:r w:rsidR="00CC2515" w:rsidRPr="00CC2515">
          <w:rPr>
            <w:highlight w:val="yellow"/>
            <w:rPrChange w:id="421" w:author="Thomas David Hughes" w:date="2022-01-16T14:46:00Z">
              <w:rPr/>
            </w:rPrChange>
          </w:rPr>
          <w:t>The re</w:t>
        </w:r>
      </w:ins>
      <w:ins w:id="422" w:author="Thomas David Hughes" w:date="2022-01-16T14:42:00Z">
        <w:r w:rsidR="00CC2515" w:rsidRPr="00CC2515">
          <w:rPr>
            <w:highlight w:val="yellow"/>
            <w:rPrChange w:id="423" w:author="Thomas David Hughes" w:date="2022-01-16T14:46:00Z">
              <w:rPr/>
            </w:rPrChange>
          </w:rPr>
          <w:t xml:space="preserve">maining broad topics, Contamination, Behaviour and Anatomy and Physiology all </w:t>
        </w:r>
      </w:ins>
      <w:ins w:id="424" w:author="Thomas David Hughes" w:date="2022-01-16T14:43:00Z">
        <w:r w:rsidR="00CC2515" w:rsidRPr="00CC2515">
          <w:rPr>
            <w:highlight w:val="yellow"/>
            <w:rPrChange w:id="425" w:author="Thomas David Hughes" w:date="2022-01-16T14:46:00Z">
              <w:rPr/>
            </w:rPrChange>
          </w:rPr>
          <w:t>accounted for a relatively small number of papers</w:t>
        </w:r>
      </w:ins>
      <w:ins w:id="426" w:author="Thomas David Hughes" w:date="2022-01-16T14:45:00Z">
        <w:r w:rsidR="00CC2515" w:rsidRPr="00CC2515">
          <w:rPr>
            <w:highlight w:val="yellow"/>
            <w:rPrChange w:id="427" w:author="Thomas David Hughes" w:date="2022-01-16T14:46:00Z">
              <w:rPr/>
            </w:rPrChange>
          </w:rPr>
          <w:t>,</w:t>
        </w:r>
      </w:ins>
      <w:ins w:id="428" w:author="Thomas David Hughes" w:date="2022-01-16T14:43:00Z">
        <w:r w:rsidR="00CC2515" w:rsidRPr="00CC2515">
          <w:rPr>
            <w:highlight w:val="yellow"/>
            <w:rPrChange w:id="429" w:author="Thomas David Hughes" w:date="2022-01-16T14:46:00Z">
              <w:rPr/>
            </w:rPrChange>
          </w:rPr>
          <w:t xml:space="preserve"> </w:t>
        </w:r>
      </w:ins>
      <w:ins w:id="430" w:author="Thomas David Hughes" w:date="2022-01-16T14:45:00Z">
        <w:r w:rsidR="00CC2515" w:rsidRPr="00CC2515">
          <w:rPr>
            <w:highlight w:val="yellow"/>
            <w:rPrChange w:id="431" w:author="Thomas David Hughes" w:date="2022-01-16T14:46:00Z">
              <w:rPr/>
            </w:rPrChange>
          </w:rPr>
          <w:t xml:space="preserve">less than </w:t>
        </w:r>
      </w:ins>
      <w:ins w:id="432" w:author="Thomas David Hughes" w:date="2022-01-16T14:43:00Z">
        <w:r w:rsidR="00CC2515" w:rsidRPr="00CC2515">
          <w:rPr>
            <w:highlight w:val="yellow"/>
            <w:rPrChange w:id="433" w:author="Thomas David Hughes" w:date="2022-01-16T14:46:00Z">
              <w:rPr/>
            </w:rPrChange>
          </w:rPr>
          <w:t>70 each</w:t>
        </w:r>
      </w:ins>
      <w:ins w:id="434" w:author="Thomas David Hughes" w:date="2022-01-16T14:45:00Z">
        <w:r w:rsidR="00CC2515" w:rsidRPr="00CC2515">
          <w:rPr>
            <w:highlight w:val="yellow"/>
            <w:rPrChange w:id="435" w:author="Thomas David Hughes" w:date="2022-01-16T14:46:00Z">
              <w:rPr/>
            </w:rPrChange>
          </w:rPr>
          <w:t>,</w:t>
        </w:r>
      </w:ins>
      <w:ins w:id="436" w:author="Thomas David Hughes" w:date="2022-01-16T14:43:00Z">
        <w:r w:rsidR="00CC2515" w:rsidRPr="00CC2515">
          <w:rPr>
            <w:highlight w:val="yellow"/>
            <w:rPrChange w:id="437" w:author="Thomas David Hughes" w:date="2022-01-16T14:46:00Z">
              <w:rPr/>
            </w:rPrChange>
          </w:rPr>
          <w:t xml:space="preserve"> highlighting t</w:t>
        </w:r>
      </w:ins>
      <w:ins w:id="438" w:author="Thomas David Hughes" w:date="2022-01-16T14:44:00Z">
        <w:r w:rsidR="00CC2515" w:rsidRPr="00CC2515">
          <w:rPr>
            <w:highlight w:val="yellow"/>
            <w:rPrChange w:id="439" w:author="Thomas David Hughes" w:date="2022-01-16T14:46:00Z">
              <w:rPr/>
            </w:rPrChange>
          </w:rPr>
          <w:t>he imbalance in literature.</w:t>
        </w:r>
      </w:ins>
    </w:p>
    <w:p w14:paraId="2E44DB6B" w14:textId="54A43A5F" w:rsidR="00B34BE6" w:rsidRDefault="00B34BE6" w:rsidP="00B34BE6">
      <w:pPr>
        <w:rPr>
          <w:ins w:id="440" w:author="Thomas David Hughes" w:date="2022-01-19T23:25:00Z"/>
        </w:rPr>
      </w:pPr>
    </w:p>
    <w:p w14:paraId="3B604067" w14:textId="3B72E699" w:rsidR="00CC2515" w:rsidRDefault="00CC2515" w:rsidP="00B34BE6">
      <w:pPr>
        <w:rPr>
          <w:ins w:id="441" w:author="Thomas David Hughes" w:date="2022-01-19T23:25:00Z"/>
        </w:rPr>
      </w:pPr>
    </w:p>
    <w:p w14:paraId="4205435D" w14:textId="5EF62112" w:rsidR="00CC2515" w:rsidRDefault="00CC2515" w:rsidP="00B34BE6">
      <w:pPr>
        <w:rPr>
          <w:ins w:id="442" w:author="Thomas David Hughes" w:date="2022-01-19T23:25:00Z"/>
        </w:rPr>
      </w:pPr>
    </w:p>
    <w:p w14:paraId="235FAB06" w14:textId="076FD17E" w:rsidR="00CC2515" w:rsidRDefault="00CC2515" w:rsidP="00B34BE6">
      <w:pPr>
        <w:rPr>
          <w:ins w:id="443" w:author="Thomas David Hughes" w:date="2022-01-19T23:25:00Z"/>
        </w:rPr>
      </w:pPr>
    </w:p>
    <w:p w14:paraId="7222BFF0" w14:textId="76503892" w:rsidR="00CC2515" w:rsidRDefault="00CC2515" w:rsidP="00B34BE6">
      <w:pPr>
        <w:rPr>
          <w:ins w:id="444" w:author="Thomas David Hughes" w:date="2022-01-19T23:25:00Z"/>
        </w:rPr>
      </w:pPr>
      <w:ins w:id="445" w:author="Thomas David Hughes" w:date="2022-01-19T23:28:00Z">
        <w:r>
          <w:rPr>
            <w:noProof/>
          </w:rPr>
          <w:lastRenderedPageBreak/>
          <w:drawing>
            <wp:inline distT="0" distB="0" distL="0" distR="0" wp14:anchorId="7E973B7C" wp14:editId="49727A2B">
              <wp:extent cx="5727700" cy="3779861"/>
              <wp:effectExtent l="0" t="0" r="0" b="508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27700" cy="3779861"/>
                      </a:xfrm>
                      <a:prstGeom prst="rect">
                        <a:avLst/>
                      </a:prstGeom>
                    </pic:spPr>
                  </pic:pic>
                </a:graphicData>
              </a:graphic>
            </wp:inline>
          </w:drawing>
        </w:r>
      </w:ins>
    </w:p>
    <w:p w14:paraId="38D6B1F6" w14:textId="77777777" w:rsidR="00CC2515" w:rsidRDefault="00CC2515" w:rsidP="00B34BE6"/>
    <w:p w14:paraId="730B8B8F" w14:textId="58F2666C" w:rsidR="00B34BE6" w:rsidRDefault="00B34BE6" w:rsidP="00B34BE6">
      <w:pPr>
        <w:rPr>
          <w:b/>
          <w:bCs/>
        </w:rPr>
      </w:pPr>
      <w:r w:rsidRPr="00B34BE6">
        <w:rPr>
          <w:b/>
          <w:bCs/>
        </w:rPr>
        <w:t xml:space="preserve">Ecology research </w:t>
      </w:r>
    </w:p>
    <w:p w14:paraId="665026CE" w14:textId="2BEDAA6B" w:rsidR="00B34BE6" w:rsidRDefault="00B34BE6" w:rsidP="00B34BE6">
      <w:pPr>
        <w:rPr>
          <w:b/>
          <w:bCs/>
        </w:rPr>
      </w:pPr>
    </w:p>
    <w:p w14:paraId="57AF8ED4" w14:textId="7CD95C07" w:rsidR="00B34BE6" w:rsidRDefault="00B34BE6" w:rsidP="00B34BE6">
      <w:r>
        <w:t>Although the threats facing otters have changed substantially in the last 50 years</w:t>
      </w:r>
      <w:ins w:id="446" w:author="Hannah Mossman" w:date="2021-12-19T16:23:00Z">
        <w:r w:rsidR="00C13EE6">
          <w:t>,</w:t>
        </w:r>
      </w:ins>
      <w:r>
        <w:t xml:space="preserve"> ecological impacts especially those induced by humans remain the largest threat that otters face</w:t>
      </w:r>
      <w:r w:rsidR="004C2332">
        <w:t xml:space="preserve"> </w:t>
      </w:r>
      <w:r w:rsidR="004C2332">
        <w:fldChar w:fldCharType="begin" w:fldLock="1"/>
      </w:r>
      <w:r w:rsidR="004C2332">
        <w:instrText>ADDIN CSL_CITATION {"citationItems":[{"id":"ITEM-1","itemData":{"DOI":"10.1007/s10531-009-9618-2","ISBN":"0960-3115","ISSN":"09603115","PMID":"95","abstract":"Detecting and understanding recoveries of threatened species from past and recent presence/absence data is essential to improving conservation efforts. However, false positive trends may be reported because of false absences in past data, therefore appropriate testing is needed. We tested an expansion/recolonization of the otter (Lutra lutra) populations in Italy from a fragmented distribution outlined in the 1984-1985 period by using Monte Carlo simulations. Land-use changes, human depopulation and decrease in influence of anthropogenic features were investigated as potential drivers of recolonization by using GIS modeling. A survey of the entire Italian range of the otter, conducted in 2002-2004, recorded a 2.2-fold increase in the proportion of occupied 10-km squares and 49 local colonizations. The range size and proportion of urban land-use in the 1984-1985 distribution were smaller (P &lt; 0.05) than those derived from simulated surveys based on 49 random false absences versus colonization events. The distribution range expanded southward and nearly reached the southern margins of the peninsula. Recolonization of moderately urbanized landscapes was not accompanied by human depopulation. According to partial logistic regressions, the pure effect of urban land proportion and industry proximity on otter occurrence probability declined by about 48%, suggesting a decreased impact on the stream habitat. Conversely, natural factors, increased in importance by about 116%. The absence of a significant northward expansion in the 20 year period suggests that northward habitat restoration should be planned to encourage further recolonization. On the other hand, potential urban threats in the newly occupied landscapes should be controlled. [PUBLICATION ABSTRACT];Detecting and understanding recoveries of threatened species from past and recent presence/absence data is essential to improving conservation efforts. However, false positive trends may be reported because of false absences in past data, therefore appropriate testing is needed. We tested an expansion/recolonization of the otter (Lutra lutra) populations in Italy from a fragmented distribution outlined in the 1984-1985 period by using Monte Carlo simulations. Land-use changes, human depopulation and decrease in influence of anthropogenic features were investigated as potential drivers of recolonization by using GIS modeling. A survey of the entire Italian range of the otter, conducted in 2002-2004, recorde…","author":[{"dropping-particle":"","family":"Marcelli","given":"Manlio","non-dropping-particle":"","parse-names":false,"suffix":""},{"dropping-particle":"","family":"Fusillo","given":"Romina","non-dropping-particle":"","parse-names":false,"suffix":""}],"container-title":"Biodiversity and Conservation","id":"ITEM-1","issue":"11","issued":{"date-parts":[["2009"]]},"page":"2941-2959","title":"Assessing range re-expansion and recolonization of human-impacted landscapes by threatened species: A case study of the otter (lutra lutra) in Italy","type":"article-journal","volume":"18"},"uris":["http://www.mendeley.com/documents/?uuid=ad9874c1-f596-4876-bdcf-8ffee34f82df"]},{"id":"ITEM-2","itemData":{"DOI":"10.1111/j.1365-2699.2010.02377.x","ISBN":"0305-0270","ISSN":"03050270","PMID":"3522","abstract":"Aim To determine the relationships between otter (Lutra lutra) distribution dynamics and environmental and spatial constraints over a 20-year period. Location Andalusia, southern Iberian Peninsula. Methods We synthesized otter distribution data from three otter surveys (1985, 1995 and 2005) using subcatchment areas defined by hydrological barriers. Subcatchments were characterized by two 'natural' (climatic and orographic variables) and two 'human' (land use and population density) gradients. In addition, we calculated two contagion variables (the distance to previously occupied subcatchments and the percentage of occupied subcatchments within a 50 km buffer) for consecutively surveyed subcatchments. Results Between 1985 and 2005 the percentage of subcatchments with otters present increased from 42% to 72%. Otters tended to be rare or absent from human-dominated areas. Anthropogenic gradients were better predictors of otter distribution than natural ones. Human and natural gradients showed strong covariation, but for any value of the natural gradients otters tended to be present in subcatchments with lower human impacts. Colonization of new subcatchments was found to be strongly related to contagion variables and expansion rates were slower than those estimated in other studies. Newly colonized areas tended to be located in areas with intermediate human influence, while repeated absences occurred mainly in areas where human impact was most severe. Main conclusions Our results suggest that recent otter expansion across Andalusia is a reflection of large-scale improvement in environmental conditions. Otter populations that survived the period of strong and generalized declines appear to be acting as sources from which neighbouring areas are colonized, probably aided by improved water quality and increases in food availability. However, the further expansion of otters into their full original range is likely to be constrained by human-impacted landscapes.","author":[{"dropping-particle":"","family":"Clavero","given":"Miguel","non-dropping-particle":"","parse-names":false,"suffix":""},{"dropping-particle":"","family":"Hermoso","given":"Virgilio","non-dropping-particle":"","parse-names":false,"suffix":""},{"dropping-particle":"","family":"Brotons","given":"Lluís","non-dropping-particle":"","parse-names":false,"suffix":""},{"dropping-particle":"","family":"Delibes","given":"Miguel","non-dropping-particle":"","parse-names":false,"suffix":""}],"container-title":"Journal of Biogeography","id":"ITEM-2","issue":"12","issued":{"date-parts":[["2010"]]},"page":"2345-2357","title":"Natural, human and spatial constraints to expanding populations of otters in the Iberian Peninsula","type":"article-journal","volume":"37"},"uris":["http://www.mendeley.com/documents/?uuid=35085443-65a9-4b2e-a42b-adc9e4bba3ef"]}],"mendeley":{"formattedCitation":"(Marcelli and Fusillo, 2009; Clavero &lt;i&gt;et al.&lt;/i&gt;, 2010)","plainTextFormattedCitation":"(Marcelli and Fusillo, 2009; Clavero et al., 2010)","previouslyFormattedCitation":"(Marcelli and Fusillo, 2009; Clavero &lt;i&gt;et al.&lt;/i&gt;, 2010)"},"properties":{"noteIndex":0},"schema":"https://github.com/citation-style-language/schema/raw/master/csl-citation.json"}</w:instrText>
      </w:r>
      <w:r w:rsidR="004C2332">
        <w:fldChar w:fldCharType="separate"/>
      </w:r>
      <w:r w:rsidR="004C2332" w:rsidRPr="004C2332">
        <w:rPr>
          <w:noProof/>
        </w:rPr>
        <w:t xml:space="preserve">(Marcelli and Fusillo, 2009; Clavero </w:t>
      </w:r>
      <w:r w:rsidR="004C2332" w:rsidRPr="004C2332">
        <w:rPr>
          <w:i/>
          <w:noProof/>
        </w:rPr>
        <w:t>et al.</w:t>
      </w:r>
      <w:r w:rsidR="004C2332" w:rsidRPr="004C2332">
        <w:rPr>
          <w:noProof/>
        </w:rPr>
        <w:t>, 2010)</w:t>
      </w:r>
      <w:r w:rsidR="004C2332">
        <w:fldChar w:fldCharType="end"/>
      </w:r>
      <w:r>
        <w:t xml:space="preserve">.  Accordingly, papers focusing on ecology </w:t>
      </w:r>
      <w:del w:id="447" w:author="Hannah Mossman" w:date="2021-12-19T16:22:00Z">
        <w:r w:rsidDel="00C13EE6">
          <w:delText xml:space="preserve">are </w:delText>
        </w:r>
      </w:del>
      <w:ins w:id="448" w:author="Hannah Mossman" w:date="2021-12-19T16:22:00Z">
        <w:r w:rsidR="00C13EE6">
          <w:t xml:space="preserve">were </w:t>
        </w:r>
      </w:ins>
      <w:r>
        <w:t xml:space="preserve">the most abundant in the literature with 254 in total. Within ecology there has been an </w:t>
      </w:r>
      <w:del w:id="449" w:author="Hannah Mossman" w:date="2021-12-19T16:23:00Z">
        <w:r w:rsidDel="00C13EE6">
          <w:delText xml:space="preserve">overwhelming </w:delText>
        </w:r>
      </w:del>
      <w:ins w:id="450" w:author="Hannah Mossman" w:date="2021-12-19T16:23:00Z">
        <w:r w:rsidR="00C13EE6">
          <w:t>large focus</w:t>
        </w:r>
      </w:ins>
      <w:del w:id="451" w:author="Hannah Mossman" w:date="2021-12-19T16:23:00Z">
        <w:r w:rsidDel="00C13EE6">
          <w:delText>focus</w:delText>
        </w:r>
      </w:del>
      <w:r>
        <w:t xml:space="preserve"> on diet</w:t>
      </w:r>
      <w:ins w:id="452" w:author="Hannah Mossman" w:date="2021-12-19T16:23:00Z">
        <w:r w:rsidR="00C13EE6">
          <w:t xml:space="preserve"> (</w:t>
        </w:r>
      </w:ins>
      <w:del w:id="453" w:author="Hannah Mossman" w:date="2021-12-19T16:23:00Z">
        <w:r w:rsidDel="00C13EE6">
          <w:delText xml:space="preserve"> </w:delText>
        </w:r>
      </w:del>
      <w:r>
        <w:t>149 publications</w:t>
      </w:r>
      <w:ins w:id="454" w:author="Hannah Mossman" w:date="2021-12-19T16:23:00Z">
        <w:r w:rsidR="00C13EE6">
          <w:t>)</w:t>
        </w:r>
      </w:ins>
      <w:ins w:id="455" w:author="Hannah Mossman" w:date="2021-12-19T16:24:00Z">
        <w:r w:rsidR="00C13EE6">
          <w:t xml:space="preserve">. </w:t>
        </w:r>
      </w:ins>
      <w:del w:id="456" w:author="Hannah Mossman" w:date="2021-12-19T16:23:00Z">
        <w:r w:rsidDel="00C13EE6">
          <w:delText xml:space="preserve"> </w:delText>
        </w:r>
      </w:del>
      <w:del w:id="457" w:author="Hannah Mossman" w:date="2021-12-19T16:24:00Z">
        <w:r w:rsidDel="00C13EE6">
          <w:delText xml:space="preserve">have looked at diet of these </w:delText>
        </w:r>
      </w:del>
      <w:ins w:id="458" w:author="Hannah Mossman" w:date="2021-12-19T16:24:00Z">
        <w:r w:rsidR="00C13EE6">
          <w:t>A</w:t>
        </w:r>
      </w:ins>
      <w:del w:id="459" w:author="Hannah Mossman" w:date="2021-12-19T16:24:00Z">
        <w:r w:rsidDel="00C13EE6">
          <w:delText>a</w:delText>
        </w:r>
      </w:del>
      <w:r>
        <w:t>ll but t</w:t>
      </w:r>
      <w:r w:rsidR="004D1F39">
        <w:t>hree</w:t>
      </w:r>
      <w:r>
        <w:t xml:space="preserve"> </w:t>
      </w:r>
      <w:ins w:id="460" w:author="Hannah Mossman" w:date="2021-12-19T16:24:00Z">
        <w:r w:rsidR="00C13EE6">
          <w:t xml:space="preserve">of these papers </w:t>
        </w:r>
      </w:ins>
      <w:r>
        <w:t>have used traditional morphological analysis to determine prey remains</w:t>
      </w:r>
      <w:ins w:id="461" w:author="Hannah Mossman" w:date="2021-12-19T16:24:00Z">
        <w:r w:rsidR="00C13EE6">
          <w:t>. While t</w:t>
        </w:r>
      </w:ins>
      <w:del w:id="462" w:author="Hannah Mossman" w:date="2021-12-19T16:24:00Z">
        <w:r w:rsidDel="00C13EE6">
          <w:delText xml:space="preserve"> t</w:delText>
        </w:r>
      </w:del>
      <w:r>
        <w:t xml:space="preserve">hese studies have revealed much about the diet of </w:t>
      </w:r>
      <w:ins w:id="463" w:author="Hannah Mossman" w:date="2021-12-19T16:24:00Z">
        <w:r w:rsidR="00C13EE6" w:rsidRPr="00C13EE6">
          <w:rPr>
            <w:i/>
            <w:iCs/>
            <w:rPrChange w:id="464" w:author="Hannah Mossman" w:date="2021-12-19T16:24:00Z">
              <w:rPr/>
            </w:rPrChange>
          </w:rPr>
          <w:t>L</w:t>
        </w:r>
      </w:ins>
      <w:del w:id="465" w:author="Hannah Mossman" w:date="2021-12-19T16:24:00Z">
        <w:r w:rsidRPr="00C13EE6" w:rsidDel="00C13EE6">
          <w:rPr>
            <w:i/>
            <w:iCs/>
            <w:rPrChange w:id="466" w:author="Hannah Mossman" w:date="2021-12-19T16:24:00Z">
              <w:rPr/>
            </w:rPrChange>
          </w:rPr>
          <w:delText>l</w:delText>
        </w:r>
      </w:del>
      <w:r w:rsidRPr="00C13EE6">
        <w:rPr>
          <w:i/>
          <w:iCs/>
          <w:rPrChange w:id="467" w:author="Hannah Mossman" w:date="2021-12-19T16:24:00Z">
            <w:rPr/>
          </w:rPrChange>
        </w:rPr>
        <w:t>utra lutra</w:t>
      </w:r>
      <w:r>
        <w:t xml:space="preserve"> they are however susceptible to identification errors and are unable to determine the relative importance of prey species</w:t>
      </w:r>
      <w:r w:rsidR="004C2332">
        <w:t xml:space="preserve"> </w:t>
      </w:r>
      <w:r w:rsidR="004C2332">
        <w:fldChar w:fldCharType="begin" w:fldLock="1"/>
      </w:r>
      <w:r w:rsidR="0027667C">
        <w:instrText>ADDIN CSL_CITATION {"citationItems":[{"id":"ITEM-1","itemData":{"DOI":"10.1111/j.1469-7998.1996.tb05396.x","ISBN":"0952-8369","ISSN":"09528369","PMID":"9045","abstract":"Althoug frequency of occurrence (either as percentage or relative frequency) is the most common method of expressing the content of otter Lutra lutra faeces (spraints), the accuracy of the method, and the effects of varying sampling procedures (e.g. inter-collection interval) and sample sizes, have not been quantified. The validity of the technique was assessed in the present study by feeding trials involving captive, tame otters and computer simulation of various spraint sub-sampling regimes. Four animals were fed known quantities (numbers and biomass) of a total of nine fish species, two bird species and one mammal over a 28-day period. Most prey remains were passed in spraints within 24 h, although perch Perca fluviatilis scales appeared up to 10d after consumption. Remains from single meals of perch were recorded in 60 subsequent spraints from two otters, and remains of individual eels Anguillu anguilla were recorded in up to 11 spraints. Some single spraints contained the remains of up to seven individual salmonids, Salmo spp. Minnows Phoxinus phoxinus placed within the body cavities of larger rainbow trout Onrorhynchus mykiss were easily identified in spraints, as were the remains of Dytiscus spp. beetles which were not included in trial meals. The latter confirms that otters actively consumed large free-swimming insects. Spraint analysis accurately determined the rank order of prey groups for individual otters and for all four combined. However, few of the true proportions consumed fell within the 95% confidence limits calculated from spraints. Over the month-long trial, the overall picture of otter diet was altered little by increased inter-sampling period for spraints. But as samples were reduced, coefficients of variation for the mean estimates of each prey group increased and were often too large for estimates to be meaningful. It is not possible to quantify otter diet accurately by frequency of occurrence methods, and the results of previous studies attempting to quantify the amount of a specific prey item consumed by otters using this method must be treated with caution. Diet could be estimated more accurately from spraint analysis by concentrating on the main prey species and using keybones, which are resistant to digestion, to determine relative size-frequency distributions.","author":[{"dropping-particle":"","family":"Carss","given":"D. N.","non-dropping-particle":"","parse-names":false,"suffix":""},{"dropping-particle":"","family":"Parkinson","given":"S. G.","non-dropping-particle":"","parse-names":false,"suffix":""}],"container-title":"Journal of Zoology","id":"ITEM-1","issue":"2","issued":{"date-parts":[["1996"]]},"page":"301-317","title":"Errors associated with otter &lt;i&gt;Lutra lutra&lt;/i&gt; faecal analysis. I. Assessing general diet from spraints","type":"article-journal","volume":"238"},"uris":["http://www.mendeley.com/documents/?uuid=b04daca5-90ac-4773-8fec-a6a022ddbd90"]},{"id":"ITEM-2","itemData":{"DOI":"10.1111/j.1469-7998.1996.tb05397.x","ISBN":"0952-8369","ISSN":"09528369","PMID":"9042","abstract":"New methods of estimating the size of salmonids Salmo spp. and eels Anguilla anguilla consumed by otters Lutra lutru are presented, based on feeding trials involving captive, tame otters. These methods involve modelling the size-related differential recovery of key fish bones recovered in faeces (spraints) and avoid two sources of errors that may have occurred using previous techniques which relied solely on a series of correlations between fish length and the length of individual vertebrae. Sources of errors avoided are: (a) that vertebrae recovered in spraints could not always be assigned to the correct correlation equation for mean, maximum, or minimumsized bones; and (b) that the number of fish represented in a spraint was assumed to be one, in the case of similarly-sized vertebrae, and two in the case of bones varying considerably in size. We tested the use of salmonid atlas vertebrae to determine the largest minimal numbers estimate, the length frequency distribution of salmonids consumed, and to estimate the proportions of trout and salmon in the diet. Eels do not contain an atlas which is resistant to digestion and so equivalent estimates of the minimum numbers of fish represented in spraints are not possible. A model was therefore developed to estimate the distribution of lengths of fish consumed from the lengths of thoracic vertebrae recovered in the spraints using a series of equations. For each type of prey (salmonids or eels), the proportions of identifiable bones recorded in spraints were related to the original size of ingested fish. Such models greatly enhance the value of otter spraint analyses, particularly for size-selection studies.","author":[{"dropping-particle":"","family":"Carss","given":"D. N.","non-dropping-particle":"","parse-names":false,"suffix":""},{"dropping-particle":"","family":"Elston","given":"D. A.","non-dropping-particle":"","parse-names":false,"suffix":""}],"container-title":"Journal of Zoology","id":"ITEM-2","issue":"2","issued":{"date-parts":[["1996"]]},"page":"319-332","title":"Errors associated with otter &lt;i&gt;Lutra lutra&lt;/i&gt; faecal analysis. II. Estimating prey size distribution from bones recovered in spraints","type":"article-journal","volume":"238"},"uris":["http://www.mendeley.com/documents/?uuid=1fb9de28-1681-4edc-9323-d4af95c0f54a"]}],"mendeley":{"formattedCitation":"(Carss and Elston, 1996; Carss and Parkinson, 1996)","plainTextFormattedCitation":"(Carss and Elston, 1996; Carss and Parkinson, 1996)","previouslyFormattedCitation":"(Carss and Elston, 1996; Carss and Parkinson, 1996)"},"properties":{"noteIndex":0},"schema":"https://github.com/citation-style-language/schema/raw/master/csl-citation.json"}</w:instrText>
      </w:r>
      <w:r w:rsidR="004C2332">
        <w:fldChar w:fldCharType="separate"/>
      </w:r>
      <w:r w:rsidR="004C2332" w:rsidRPr="004C2332">
        <w:rPr>
          <w:noProof/>
        </w:rPr>
        <w:t>(Carss and Elston, 1996; Carss and Parkinson, 1996)</w:t>
      </w:r>
      <w:r w:rsidR="004C2332">
        <w:fldChar w:fldCharType="end"/>
      </w:r>
      <w:r>
        <w:t xml:space="preserve">. </w:t>
      </w:r>
      <w:ins w:id="468" w:author="Hannah Mossman" w:date="2021-12-19T16:25:00Z">
        <w:r w:rsidR="00C13EE6">
          <w:t xml:space="preserve">These </w:t>
        </w:r>
      </w:ins>
      <w:del w:id="469" w:author="Hannah Mossman" w:date="2021-12-19T16:25:00Z">
        <w:r w:rsidDel="00C13EE6">
          <w:delText xml:space="preserve">Morphological </w:delText>
        </w:r>
      </w:del>
      <w:r>
        <w:t>studies have</w:t>
      </w:r>
      <w:ins w:id="470" w:author="Hannah Mossman" w:date="2021-12-19T16:25:00Z">
        <w:r w:rsidR="00C13EE6">
          <w:t xml:space="preserve"> also</w:t>
        </w:r>
      </w:ins>
      <w:r>
        <w:t xml:space="preserve"> tended to be local in scale</w:t>
      </w:r>
      <w:ins w:id="471" w:author="Hannah Mossman" w:date="2021-12-19T16:25:00Z">
        <w:r w:rsidR="00C13EE6">
          <w:t>,</w:t>
        </w:r>
      </w:ins>
      <w:r>
        <w:t xml:space="preserve"> with 55% of diet studies being based on only one river or location</w:t>
      </w:r>
      <w:ins w:id="472" w:author="Hannah Mossman" w:date="2021-12-19T16:26:00Z">
        <w:r w:rsidR="00C13EE6">
          <w:t xml:space="preserve"> and </w:t>
        </w:r>
      </w:ins>
      <w:del w:id="473" w:author="Hannah Mossman" w:date="2021-12-19T16:26:00Z">
        <w:r w:rsidDel="00C13EE6">
          <w:delText xml:space="preserve"> wile out of 142 studies in total </w:delText>
        </w:r>
      </w:del>
      <w:r>
        <w:t xml:space="preserve">only 17% </w:t>
      </w:r>
      <w:del w:id="474" w:author="Hannah Mossman" w:date="2021-12-19T16:26:00Z">
        <w:r w:rsidDel="008C207D">
          <w:delText xml:space="preserve">were </w:delText>
        </w:r>
      </w:del>
      <w:r>
        <w:t>at a regional or nation scale. This localised nature of diet studies reflects the effort required to collect and analyse the samples</w:t>
      </w:r>
      <w:ins w:id="475" w:author="Hannah Mossman" w:date="2021-12-19T16:27:00Z">
        <w:r w:rsidR="008C207D">
          <w:t xml:space="preserve"> and </w:t>
        </w:r>
      </w:ins>
      <w:del w:id="476" w:author="Hannah Mossman" w:date="2021-12-19T16:27:00Z">
        <w:r w:rsidDel="008C207D">
          <w:delText xml:space="preserve"> this this </w:delText>
        </w:r>
      </w:del>
      <w:r>
        <w:t>would not be an issue if methods were standardised allowing easy comparison between studies</w:t>
      </w:r>
      <w:ins w:id="477" w:author="Hannah Mossman" w:date="2021-12-19T16:27:00Z">
        <w:r w:rsidR="008C207D">
          <w:t xml:space="preserve">, but </w:t>
        </w:r>
      </w:ins>
      <w:del w:id="478" w:author="Hannah Mossman" w:date="2021-12-19T16:27:00Z">
        <w:r w:rsidDel="008C207D">
          <w:delText xml:space="preserve"> </w:delText>
        </w:r>
      </w:del>
      <w:r>
        <w:t xml:space="preserve">this is </w:t>
      </w:r>
      <w:del w:id="479" w:author="Hannah Mossman" w:date="2021-12-19T16:27:00Z">
        <w:r w:rsidDel="008C207D">
          <w:delText xml:space="preserve">unfortunately </w:delText>
        </w:r>
      </w:del>
      <w:r>
        <w:t>not the case</w:t>
      </w:r>
      <w:r w:rsidR="0027667C">
        <w:t xml:space="preserve"> </w:t>
      </w:r>
      <w:r w:rsidR="0027667C">
        <w:fldChar w:fldCharType="begin" w:fldLock="1"/>
      </w:r>
      <w:r w:rsidR="0027667C">
        <w:instrText>ADDIN CSL_CITATION {"citationItems":[{"id":"ITEM-1","itemData":{"DOI":"10.1016/j.ecolind.2012.10.017","ISBN":"1470-160X","ISSN":"1470160X","abstract":"The Eurasian otter (Lutra lutra L.) is a top predator in aquatic systems and plays an important role in ecosystem functioning. However, it has undergone dramatic declines throughout Europe as a result of environmental degradation. We examine the putative role of the otter as a bioindicator in Ireland which remains a stronghold for the species and affords a unique opportunity to examine variation in its ecological niche. We describe diet, using spraint contents, along rivers during 2010 and conduct a review and quantitative meta-analysis of the results of a further 21 studies. We aimed to assess variation in otter diet in relation to river productivity, a proxy for natural nutrification and anthropogenic eutrophication, and availability of salmonid prey (Salmo trutta and Salmo salar), to test the hypothesis that otter diet is related to environmental quality. Otter diet did not vary with levels of productivity or availability of salmonids whilst Compositional Analysis suggested there was no selection of salmonid over non-salmonid fish. There was a distinct niche separation between riverine and lacustrine systems, the latter being dominated by Atlantic eel (Anguilla anguilla). Otters are opportunistic and may take insects, freshwater mussels, birds, mammals and even fruit. Otters living along coasts have a greatest niche breath than those in freshwater systems which encompasses a wide variety of intertidal prey though pelagic fish are rarely taken. It is concluded that the ability of the otter to feed on a wide diversity of prey taxa and the strong influence of habitat type, renders it a poor bioindicator of environmental water quality. It seems likely that the plasticity of the habitat and dietary niche of otters, and the extent of suitable habitat, may have sustained populations in Ireland despite intensification of agriculture during the 20th century. © 2012 Elsevier Ltd. All rights reserved.","author":[{"dropping-particle":"","family":"Reid","given":"Neil","non-dropping-particle":"","parse-names":false,"suffix":""},{"dropping-particle":"","family":"Thompson","given":"Danielle","non-dropping-particle":"","parse-names":false,"suffix":""},{"dropping-particle":"","family":"Hayden","given":"Brian","non-dropping-particle":"","parse-names":false,"suffix":""},{"dropping-particle":"","family":"Marnell","given":"Ferdia","non-dropping-particle":"","parse-names":false,"suffix":""},{"dropping-particle":"","family":"Montgomery","given":"W. Ian","non-dropping-particle":"","parse-names":false,"suffix":""}],"container-title":"Ecological Indicators","id":"ITEM-1","issued":{"date-parts":[["2013"]]},"page":"5-13","title":"Review and quantitative meta-analysis of diet suggests the Eurasian otter (Lutra lutra) is likely to be a poor bioindicator","type":"article-journal","volume":"26"},"uris":["http://www.mendeley.com/documents/?uuid=5573a95c-c4c2-4559-9771-4a1aa5c3dab2"]}],"mendeley":{"formattedCitation":"(Reid &lt;i&gt;et al.&lt;/i&gt;, 2013)","plainTextFormattedCitation":"(Reid et al., 2013)","previouslyFormattedCitation":"(Reid &lt;i&gt;et al.&lt;/i&gt;, 2013)"},"properties":{"noteIndex":0},"schema":"https://github.com/citation-style-language/schema/raw/master/csl-citation.json"}</w:instrText>
      </w:r>
      <w:r w:rsidR="0027667C">
        <w:fldChar w:fldCharType="separate"/>
      </w:r>
      <w:r w:rsidR="0027667C" w:rsidRPr="0027667C">
        <w:rPr>
          <w:noProof/>
        </w:rPr>
        <w:t xml:space="preserve">(Reid </w:t>
      </w:r>
      <w:r w:rsidR="0027667C" w:rsidRPr="0027667C">
        <w:rPr>
          <w:i/>
          <w:noProof/>
        </w:rPr>
        <w:t>et al.</w:t>
      </w:r>
      <w:r w:rsidR="0027667C" w:rsidRPr="0027667C">
        <w:rPr>
          <w:noProof/>
        </w:rPr>
        <w:t>, 2013)</w:t>
      </w:r>
      <w:r w:rsidR="0027667C">
        <w:fldChar w:fldCharType="end"/>
      </w:r>
      <w:r>
        <w:t>. Therefore, despite the widely recognised importance of understanding diet</w:t>
      </w:r>
      <w:ins w:id="480" w:author="Hannah Mossman" w:date="2021-12-19T16:30:00Z">
        <w:r w:rsidR="008C207D">
          <w:t>,</w:t>
        </w:r>
      </w:ins>
      <w:r>
        <w:t xml:space="preserve"> we currently do not have as clear a picture of </w:t>
      </w:r>
      <w:ins w:id="481" w:author="Hannah Mossman" w:date="2021-12-19T16:30:00Z">
        <w:r w:rsidR="008C207D" w:rsidRPr="008C207D">
          <w:rPr>
            <w:i/>
            <w:iCs/>
            <w:rPrChange w:id="482" w:author="Hannah Mossman" w:date="2021-12-19T16:31:00Z">
              <w:rPr/>
            </w:rPrChange>
          </w:rPr>
          <w:t>L</w:t>
        </w:r>
      </w:ins>
      <w:del w:id="483" w:author="Hannah Mossman" w:date="2021-12-19T16:30:00Z">
        <w:r w:rsidRPr="008C207D" w:rsidDel="008C207D">
          <w:rPr>
            <w:i/>
            <w:iCs/>
            <w:rPrChange w:id="484" w:author="Hannah Mossman" w:date="2021-12-19T16:31:00Z">
              <w:rPr/>
            </w:rPrChange>
          </w:rPr>
          <w:delText>l</w:delText>
        </w:r>
      </w:del>
      <w:r w:rsidRPr="008C207D">
        <w:rPr>
          <w:i/>
          <w:iCs/>
          <w:rPrChange w:id="485" w:author="Hannah Mossman" w:date="2021-12-19T16:31:00Z">
            <w:rPr/>
          </w:rPrChange>
        </w:rPr>
        <w:t>utra lutra</w:t>
      </w:r>
      <w:ins w:id="486" w:author="Hannah Mossman" w:date="2021-12-19T16:30:00Z">
        <w:r w:rsidR="008C207D">
          <w:t>’</w:t>
        </w:r>
      </w:ins>
      <w:r>
        <w:t xml:space="preserve">s </w:t>
      </w:r>
      <w:r w:rsidR="004D1F39">
        <w:t>d</w:t>
      </w:r>
      <w:r>
        <w:t xml:space="preserve">iet </w:t>
      </w:r>
      <w:ins w:id="487" w:author="Hannah Mossman" w:date="2021-12-19T16:31:00Z">
        <w:r w:rsidR="008C207D">
          <w:t>across its range</w:t>
        </w:r>
      </w:ins>
      <w:del w:id="488" w:author="Hannah Mossman" w:date="2021-12-19T16:31:00Z">
        <w:r w:rsidDel="008C207D">
          <w:delText>as we would like</w:delText>
        </w:r>
      </w:del>
      <w:r>
        <w:t xml:space="preserve">. DNA metabarcoding is a new and attractive approach for increasing our knowledge of diet further </w:t>
      </w:r>
      <w:ins w:id="489" w:author="Hannah Mossman" w:date="2021-12-19T16:31:00Z">
        <w:r w:rsidR="008C207D">
          <w:t xml:space="preserve">as </w:t>
        </w:r>
      </w:ins>
      <w:r>
        <w:t>the high throughput nature of the methodology allows for large scale projects to be undertaken and it is possible to create standardised methodological protocols to allow for easier cross study comparison than has been possible up to now</w:t>
      </w:r>
      <w:r w:rsidR="0027667C">
        <w:t xml:space="preserve"> </w:t>
      </w:r>
      <w:r w:rsidR="0027667C">
        <w:fldChar w:fldCharType="begin" w:fldLock="1"/>
      </w:r>
      <w:r w:rsidR="0027667C">
        <w:instrText>ADDIN CSL_CITATION {"citationItems":[{"id":"ITEM-1","itemData":{"DOI":"10.1016/0006-3207(87)90100-5","ISBN":"0006-3207","ISSN":"00063207","PMID":"9664","abstract":"Spraint surveys have been widely used over the last decade to assess the distribution of otters Lutra lutra, and sometimes to indicate population status, in broad terms, as well as to identify habitat features considered of importance to otters. A study in Shetland has recently been used to cast doubt on this methodology. The methodology is evaluated here and shows that spraint surveys give a reliable picture of otter distribution. It is also shown that, with care, the density of signs can be used to make a broad comparison of populations, while the relationship between spraint density and measures of cover is a functional one, of value in conservation programmes. Reasons for the anomalous conclusions of the Shetland study are suggested. © 1987.","author":[{"dropping-particle":"","family":"Mason","given":"C. F.","non-dropping-particle":"","parse-names":false,"suffix":""},{"dropping-particle":"","family":"Macdonald","given":"S. M.","non-dropping-particle":"","parse-names":false,"suffix":""}],"container-title":"Biological Conservation","id":"ITEM-1","issue":"3","issued":{"date-parts":[["1987"]]},"page":"167-177","title":"The use of spraints for surveying otter Lutra lutra populations: An evaluation","type":"article-journal","volume":"41"},"uris":["http://www.mendeley.com/documents/?uuid=b7382b3d-2c49-4e8a-8467-e2822fbd588d"]}],"mendeley":{"formattedCitation":"(Mason and Macdonald, 1987)","plainTextFormattedCitation":"(Mason and Macdonald, 1987)","previouslyFormattedCitation":"(Mason and Macdonald, 1987)"},"properties":{"noteIndex":0},"schema":"https://github.com/citation-style-language/schema/raw/master/csl-citation.json"}</w:instrText>
      </w:r>
      <w:r w:rsidR="0027667C">
        <w:fldChar w:fldCharType="separate"/>
      </w:r>
      <w:r w:rsidR="0027667C" w:rsidRPr="0027667C">
        <w:rPr>
          <w:noProof/>
        </w:rPr>
        <w:t>(Mason and Macdonald, 1987)</w:t>
      </w:r>
      <w:r w:rsidR="0027667C">
        <w:fldChar w:fldCharType="end"/>
      </w:r>
      <w:r>
        <w:t xml:space="preserve">. </w:t>
      </w:r>
      <w:r w:rsidR="0027667C">
        <w:t xml:space="preserve">Several </w:t>
      </w:r>
      <w:r>
        <w:t xml:space="preserve">DNA based metabarcoding papers have </w:t>
      </w:r>
      <w:r w:rsidR="0027667C">
        <w:t xml:space="preserve">already </w:t>
      </w:r>
      <w:r>
        <w:t xml:space="preserve">been published looking at diet both taking their data </w:t>
      </w:r>
      <w:del w:id="490" w:author="Hannah Mossman" w:date="2021-12-19T16:32:00Z">
        <w:r w:rsidR="0027667C" w:rsidDel="008C207D">
          <w:delText xml:space="preserve">two </w:delText>
        </w:r>
      </w:del>
      <w:r w:rsidR="0027667C">
        <w:t>from</w:t>
      </w:r>
      <w:r>
        <w:t xml:space="preserve"> Europe</w:t>
      </w:r>
      <w:r w:rsidR="0027667C">
        <w:t xml:space="preserve"> </w:t>
      </w:r>
      <w:r w:rsidR="0027667C">
        <w:fldChar w:fldCharType="begin" w:fldLock="1"/>
      </w:r>
      <w:r w:rsidR="0027667C">
        <w:instrText>ADDIN CSL_CITATION {"citationItems":[{"id":"ITEM-1","itemData":{"DOI":"10.1007/S13364-020-00552-5/FIGURES/2","ISSN":"2199241X","abstract":"The Eurasian otter (Lutra lutra) is a semi-aquatic predator that lives in a wide range of aquatic habitats. Knowledge of the diet of predators is essential for the management and conservation of the species and their habitats. We assessed the diet of otters in fifty-three faecal samples (spraints) by morphological analysis of undigested prey remains and by DNA metabarcoding approaches with two different blocking primers. The blocking primers were shown to be similarly effective in repressing host DNA, improving amplification of non-host taxa. The analyses were conducted to compare the accuracy of the two methods. The prey items were categorized to the highest possible taxonomic resolution, and relative frequency of occurrence was applied in order to compare the morphological and DNA results. The bulk score for difference prey items in the spraints was based on volume estimates in macroscopic observations. The two methods had an overlap of identified prey species ranging from 69.9 to 72.9% (depending on the kind of primers) meaning that a large portion of prey items found by one method was replaced by other prey items in the other method and that most prey items found through DNA-metabarcoding are considered new when compared with the morphological analysis. Therefore, applying both morphological and DNA analysis is crucial in order to determine the diet of otters and, possibly, other predatory species.","author":[{"dropping-particle":"","family":"Pertoldi","given":"Cino","non-dropping-particle":"","parse-names":false,"suffix":""},{"dropping-particle":"","family":"Schmidt","given":"Jakob Braüner","non-dropping-particle":"","parse-names":false,"suffix":""},{"dropping-particle":"","family":"Thomsen","given":"Patrick Møller","non-dropping-particle":"","parse-names":false,"suffix":""},{"dropping-particle":"","family":"Nielsen","given":"Louise Bach","non-dropping-particle":"","parse-names":false,"suffix":""},{"dropping-particle":"","family":"Jonge","given":"Nadieh","non-dropping-particle":"de","parse-names":false,"suffix":""},{"dropping-particle":"","family":"Iacolina","given":"Laura","non-dropping-particle":"","parse-names":false,"suffix":""},{"dropping-particle":"","family":"Muro","given":"Federico","non-dropping-particle":"","parse-names":false,"suffix":""},{"dropping-particle":"","family":"Nielsen","given":"Kristian Trøjelsgaard","non-dropping-particle":"","parse-names":false,"suffix":""},{"dropping-particle":"","family":"Pagh","given":"Sussie","non-dropping-particle":"","parse-names":false,"suffix":""},{"dropping-particle":"","family":"Lauridsen","given":"Torben Linding","non-dropping-particle":"","parse-names":false,"suffix":""},{"dropping-particle":"","family":"Andersen","given":"Line Holm","non-dropping-particle":"","parse-names":false,"suffix":""},{"dropping-particle":"","family":"Yashiro","given":"Erika","non-dropping-particle":"","parse-names":false,"suffix":""},{"dropping-particle":"","family":"Lukassen","given":"Mie Bech","non-dropping-particle":"","parse-names":false,"suffix":""},{"dropping-particle":"","family":"Nielsen","given":"Jeppe Lund","non-dropping-particle":"","parse-names":false,"suffix":""},{"dropping-particle":"","family":"Elmeros","given":"Morten","non-dropping-particle":"","parse-names":false,"suffix":""},{"dropping-particle":"","family":"Bruhn","given":"Dan","non-dropping-particle":"","parse-names":false,"suffix":""}],"container-title":"Mammal Research","id":"ITEM-1","issue":"1","issued":{"date-parts":[["2021","1","1"]]},"page":"115-122","publisher":"Springer Science and Business Media Deutschland GmbH","title":"Comparing DNA metabarcoding with faecal analysis for diet determination of the Eurasian otter (Lutra lutra) in Vejlerne, Denmark","type":"article-journal","volume":"66"},"uris":["http://www.mendeley.com/documents/?uuid=697778a3-d8be-3bc9-922b-bb8c8ff157e5"]},{"id":"ITEM-2","itemData":{"DOI":"10.3897/MBMG.4.56087","ISSN":"25349708","abstract":"In the UK, the native European otter (Lutra lutra) and invasive American mink (Neovison vison) have experienced concurrent declines and expansions. Currently, the otter is recovering from persecution and waterway pollution, whereas the mink is in decline due to population control and probable interspecific interaction with the otter. We explored the potential of DNA metabarcoding for investigating diet and niche partitioning between these mustelids. Otter spraints (n = 171) and mink scats (n = 19) collected from three sites (Malham Tarn, River Hull and River Glaven) in northern and eastern England were screened for vertebrates using high-throughput sequencing. Otter diet mainly comprised aquatic fishes (81.0%) and amphibians (12.7%), whereas mink diet predominantly consisted of terrestrial birds (55.9%) and mammals (39.6%). The mink used a lower proportion (20%) of available prey (n = 40 taxa) than the otter and low niche overlap (0.267) was observed between these mustelids. Prey taxon richness of mink scats was lower than otter spraints and beta diversity of prey communities was driven by taxon turnover (i.e. the otter and mink consumed different prey taxa). Considering otter diet only, prey taxon richness was higher in spraints from the River Hull catchment and beta diversity of prey communities was driven by taxon turnover (i.e. the otter consumed different prey taxa at each site). Studies using morphological faecal analysis may misidentify the predator as well as prey items. Faecal DNA metabarcoding can resolve these issues and provide more accurate and detailed dietary information. When scaled up across multiple habitat types, DNA metabarcoding should greatly improve future understanding of resource use and niche overlap between the otter and mink.","author":[{"dropping-particle":"","family":"Harper","given":"Lynsey R.","non-dropping-particle":"","parse-names":false,"suffix":""},{"dropping-particle":"V.","family":"Watson","given":"Hayley","non-dropping-particle":"","parse-names":false,"suffix":""},{"dropping-particle":"","family":"Donnelly","given":"Robert","non-dropping-particle":"","parse-names":false,"suffix":""},{"dropping-particle":"","family":"Hampshire","given":"Richard","non-dropping-particle":"","parse-names":false,"suffix":""},{"dropping-particle":"","family":"Sayer","given":"Carl D.","non-dropping-particle":"","parse-names":false,"suffix":""},{"dropping-particle":"","family":"Breithaupt","given":"Thomas","non-dropping-particle":"","parse-names":false,"suffix":""},{"dropping-particle":"","family":"Hänfling","given":"Bernd","non-dropping-particle":"","parse-names":false,"suffix":""}],"container-title":"Metabarcoding and Metagenomics","id":"ITEM-2","issued":{"date-parts":[["2020","11","26"]]},"page":"113-133","publisher":"Pensoft Publishers","title":"Using DNA metabarcoding to investigate diet and niche partitioning in the native European otter (Lutra lutra) and invasive American mink (Neovison vison)","type":"article-journal","volume":"4"},"uris":["http://www.mendeley.com/documents/?uuid=e101e9f4-f63c-34ac-b82c-ab72a781f13e"]}],"mendeley":{"formattedCitation":"(Harper &lt;i&gt;et al.&lt;/i&gt;, 2020; Pertoldi &lt;i&gt;et al.&lt;/i&gt;, 2021)","plainTextFormattedCitation":"(Harper et al., 2020; Pertoldi et al., 2021)","previouslyFormattedCitation":"(Harper &lt;i&gt;et al.&lt;/i&gt;, 2020; Pertoldi &lt;i&gt;et al.&lt;/i&gt;, 2021)"},"properties":{"noteIndex":0},"schema":"https://github.com/citation-style-language/schema/raw/master/csl-citation.json"}</w:instrText>
      </w:r>
      <w:r w:rsidR="0027667C">
        <w:fldChar w:fldCharType="separate"/>
      </w:r>
      <w:r w:rsidR="0027667C" w:rsidRPr="0027667C">
        <w:rPr>
          <w:noProof/>
        </w:rPr>
        <w:t xml:space="preserve">(Harper </w:t>
      </w:r>
      <w:r w:rsidR="0027667C" w:rsidRPr="0027667C">
        <w:rPr>
          <w:i/>
          <w:noProof/>
        </w:rPr>
        <w:t>et al.</w:t>
      </w:r>
      <w:r w:rsidR="0027667C" w:rsidRPr="0027667C">
        <w:rPr>
          <w:noProof/>
        </w:rPr>
        <w:t xml:space="preserve">, 2020; Pertoldi </w:t>
      </w:r>
      <w:r w:rsidR="0027667C" w:rsidRPr="0027667C">
        <w:rPr>
          <w:i/>
          <w:noProof/>
        </w:rPr>
        <w:t>et al.</w:t>
      </w:r>
      <w:r w:rsidR="0027667C" w:rsidRPr="0027667C">
        <w:rPr>
          <w:noProof/>
        </w:rPr>
        <w:t>, 2021)</w:t>
      </w:r>
      <w:r w:rsidR="0027667C">
        <w:fldChar w:fldCharType="end"/>
      </w:r>
      <w:r w:rsidR="0027667C">
        <w:t xml:space="preserve"> and </w:t>
      </w:r>
      <w:del w:id="491" w:author="Hannah Mossman" w:date="2021-12-19T16:32:00Z">
        <w:r w:rsidR="0027667C" w:rsidDel="008C207D">
          <w:delText xml:space="preserve">one </w:delText>
        </w:r>
      </w:del>
      <w:r w:rsidR="0027667C">
        <w:t>from Asia</w:t>
      </w:r>
      <w:r>
        <w:t xml:space="preserve"> </w:t>
      </w:r>
      <w:r w:rsidR="0027667C">
        <w:fldChar w:fldCharType="begin" w:fldLock="1"/>
      </w:r>
      <w:r w:rsidR="006D0058">
        <w:instrText>ADDIN CSL_CITATION {"citationItems":[{"id":"ITEM-1","itemData":{"DOI":"10.1371/JOURNAL.PONE.0226253","ISBN":"1111111111","ISSN":"1932-6203","PMID":"31830120","abstract":"The Eurasian otter (Lutra lutra) is an endangered species for which diet analyses are needed as part of its conservation efforts. Eurasian otters feed on vertebrates, such as fishes, and invertebrates, such as crustaceans, but their detailed taxonomies are not fully understood in part due to limited resolving power of traditional morphological identification methods. Here, we used high-throughput sequencing (HTS)-based DNA metabarcoding approaches to analyze diet profiles of Eurasian otters inhabiting a marshy estuary area in Korea. We investigated their diet profiles based on spraint sampling followed by DNA metabarcoding analyses targeting 12S rRNA gene region for vertebrates, 16S rRNA gene region for invertebrates, and cytochrome c oxidase 1 (COI) gene region for fishes. For the vertebrate analysis, a blocking oligonucleotide (OBS1) was designed to suppress amplification of DNA fragments derived from the otters. The 12S rRNA gene sequencing assay detected species belonging to fishes (95%) and amphibians (3.3%). Fishes detected by 12S rRNA gene sequencing included crucian carp (Carassius auratus), mullets (Mugil spp.), bluegill (Lepomis macrochirus), and northern snakehead (Channa argus), which were also detected by COI gene sequencing. Among invertebrates, mud flat crabs (Helicana spp.) and shrimps (Palaemon spp.) were abundant. The designed blocking oligonucleotide OBS1 effectively inhibited amplification of the otter’s DNA, with only up to 0.21% of vertebrate sequence reads assigned to the otter. This study demonstrated that HTS-based DNA metabarcoding methods were useful to provide in-depth information regarding diet profiles of the otters at our sampling site. By using HTS-based DNA metabarcoding approaches, future research will explore detailed taxonomies of their diets across locations and seasons.","author":[{"dropping-particle":"","family":"Kumari","given":"Priyanka","non-dropping-particle":"","parse-names":false,"suffix":""},{"dropping-particle":"","family":"Dong","given":"Ke","non-dropping-particle":"","parse-names":false,"suffix":""},{"dropping-particle":"","family":"Eo","given":"Kyung Yeon","non-dropping-particle":"","parse-names":false,"suffix":""},{"dropping-particle":"","family":"Lee","given":"Woo Shin","non-dropping-particle":"","parse-names":false,"suffix":""},{"dropping-particle":"","family":"Kimura","given":"Junpei","non-dropping-particle":"","parse-names":false,"suffix":""},{"dropping-particle":"","family":"Yamamoto","given":"Naomichi","non-dropping-particle":"","parse-names":false,"suffix":""}],"container-title":"PLOS ONE","id":"ITEM-1","issue":"12","issued":{"date-parts":[["2019","12","1"]]},"page":"e0226253","publisher":"Public Library of Science","title":"DNA metabarcoding-based diet survey for the Eurasian otter (Lutra lutra): Development of a Eurasian otter-specific blocking oligonucleotide for 12S rRNA gene sequencing for vertebrates","type":"article-journal","volume":"14"},"uris":["http://www.mendeley.com/documents/?uuid=d04e1c08-8631-3bf3-bf03-ff305e1ef338"]}],"mendeley":{"formattedCitation":"(Kumari &lt;i&gt;et al.&lt;/i&gt;, 2019)","plainTextFormattedCitation":"(Kumari et al., 2019)","previouslyFormattedCitation":"(Kumari &lt;i&gt;et al.&lt;/i&gt;, 2019)"},"properties":{"noteIndex":0},"schema":"https://github.com/citation-style-language/schema/raw/master/csl-citation.json"}</w:instrText>
      </w:r>
      <w:r w:rsidR="0027667C">
        <w:fldChar w:fldCharType="separate"/>
      </w:r>
      <w:r w:rsidR="0027667C" w:rsidRPr="0027667C">
        <w:rPr>
          <w:noProof/>
        </w:rPr>
        <w:t xml:space="preserve">(Kumari </w:t>
      </w:r>
      <w:r w:rsidR="0027667C" w:rsidRPr="0027667C">
        <w:rPr>
          <w:i/>
          <w:noProof/>
        </w:rPr>
        <w:t>et al.</w:t>
      </w:r>
      <w:r w:rsidR="0027667C" w:rsidRPr="0027667C">
        <w:rPr>
          <w:noProof/>
        </w:rPr>
        <w:t>, 2019)</w:t>
      </w:r>
      <w:r w:rsidR="0027667C">
        <w:fldChar w:fldCharType="end"/>
      </w:r>
      <w:ins w:id="492" w:author="Hannah Mossman" w:date="2021-12-19T16:32:00Z">
        <w:r w:rsidR="008C207D">
          <w:t>.</w:t>
        </w:r>
      </w:ins>
      <w:r w:rsidR="006D0058">
        <w:t xml:space="preserve"> </w:t>
      </w:r>
      <w:ins w:id="493" w:author="Hannah Mossman" w:date="2021-12-19T16:32:00Z">
        <w:r w:rsidR="008C207D">
          <w:t>T</w:t>
        </w:r>
      </w:ins>
      <w:del w:id="494" w:author="Hannah Mossman" w:date="2021-12-19T16:32:00Z">
        <w:r w:rsidDel="008C207D">
          <w:delText>t</w:delText>
        </w:r>
      </w:del>
      <w:r>
        <w:t xml:space="preserve">hese studies were also </w:t>
      </w:r>
      <w:commentRangeStart w:id="495"/>
      <w:r>
        <w:t xml:space="preserve">local in scale </w:t>
      </w:r>
      <w:commentRangeEnd w:id="495"/>
      <w:r w:rsidR="008C207D">
        <w:rPr>
          <w:rStyle w:val="CommentReference"/>
        </w:rPr>
        <w:commentReference w:id="495"/>
      </w:r>
      <w:ins w:id="496" w:author="Thomas David Hughes" w:date="2022-01-16T13:48:00Z">
        <w:r w:rsidR="00CC2515">
          <w:t>which we define as one river catchment. They also</w:t>
        </w:r>
      </w:ins>
      <w:del w:id="497" w:author="Thomas David Hughes" w:date="2022-01-16T13:48:00Z">
        <w:r w:rsidDel="00CC2515">
          <w:delText>and</w:delText>
        </w:r>
      </w:del>
      <w:r>
        <w:t xml:space="preserve"> used different</w:t>
      </w:r>
      <w:ins w:id="498" w:author="Thomas David Hughes" w:date="2022-01-16T13:48:00Z">
        <w:r w:rsidR="00CC2515">
          <w:t xml:space="preserve"> </w:t>
        </w:r>
      </w:ins>
      <w:ins w:id="499" w:author="Thomas David Hughes" w:date="2022-01-16T13:49:00Z">
        <w:r w:rsidR="00CC2515">
          <w:t>genes to evaluate the diet</w:t>
        </w:r>
      </w:ins>
      <w:del w:id="500" w:author="Thomas David Hughes" w:date="2022-01-16T13:48:00Z">
        <w:r w:rsidDel="00CC2515">
          <w:delText xml:space="preserve"> markers</w:delText>
        </w:r>
      </w:del>
      <w:r>
        <w:t xml:space="preserve"> and generally differed in</w:t>
      </w:r>
      <w:ins w:id="501" w:author="Thomas David Hughes" w:date="2022-01-16T13:49:00Z">
        <w:r w:rsidR="00CC2515">
          <w:t xml:space="preserve"> their</w:t>
        </w:r>
      </w:ins>
      <w:r>
        <w:t xml:space="preserve"> methods</w:t>
      </w:r>
      <w:ins w:id="502" w:author="Hannah Mossman" w:date="2021-12-19T16:33:00Z">
        <w:r w:rsidR="008C207D">
          <w:t>,</w:t>
        </w:r>
      </w:ins>
      <w:r>
        <w:t xml:space="preserve"> making comparisons difficult in the future</w:t>
      </w:r>
      <w:ins w:id="503" w:author="Hannah Mossman" w:date="2021-12-19T16:33:00Z">
        <w:r w:rsidR="008C207D">
          <w:t>. F</w:t>
        </w:r>
      </w:ins>
      <w:del w:id="504" w:author="Hannah Mossman" w:date="2021-12-19T16:33:00Z">
        <w:r w:rsidDel="008C207D">
          <w:delText xml:space="preserve"> f</w:delText>
        </w:r>
      </w:del>
      <w:r>
        <w:t>urther work to standardise markers and methodologies</w:t>
      </w:r>
      <w:ins w:id="505" w:author="Hannah Mossman" w:date="2021-12-19T16:33:00Z">
        <w:r w:rsidR="008C207D">
          <w:t>,</w:t>
        </w:r>
      </w:ins>
      <w:r>
        <w:t xml:space="preserve"> such as DNA extraction and bioinformatic analysis</w:t>
      </w:r>
      <w:ins w:id="506" w:author="Hannah Mossman" w:date="2021-12-19T16:33:00Z">
        <w:r w:rsidR="008C207D">
          <w:t>,</w:t>
        </w:r>
      </w:ins>
      <w:r>
        <w:t xml:space="preserve"> would be welcome and would aid conservation efforts</w:t>
      </w:r>
    </w:p>
    <w:p w14:paraId="4C353225" w14:textId="0E32878F" w:rsidR="00B34BE6" w:rsidRDefault="00B34BE6" w:rsidP="00B34BE6"/>
    <w:p w14:paraId="438724A2" w14:textId="18C99CA2" w:rsidR="00B34BE6" w:rsidRDefault="00B34BE6" w:rsidP="00B34BE6">
      <w:r>
        <w:t>After diet</w:t>
      </w:r>
      <w:ins w:id="507" w:author="Hannah Mossman" w:date="2021-12-19T16:34:00Z">
        <w:r w:rsidR="008C207D">
          <w:t>,</w:t>
        </w:r>
      </w:ins>
      <w:r>
        <w:t xml:space="preserve"> the ecological papers have focused mainly on habitat </w:t>
      </w:r>
      <w:ins w:id="508" w:author="Hannah Mossman" w:date="2021-12-19T16:34:00Z">
        <w:r w:rsidR="008C207D">
          <w:t xml:space="preserve">use </w:t>
        </w:r>
      </w:ins>
      <w:r>
        <w:t>and change</w:t>
      </w:r>
      <w:ins w:id="509" w:author="Hannah Mossman" w:date="2021-12-19T16:35:00Z">
        <w:r w:rsidR="008C207D">
          <w:t>;</w:t>
        </w:r>
      </w:ins>
      <w:r>
        <w:t xml:space="preserve"> 42 papers investigated habitat use </w:t>
      </w:r>
      <w:ins w:id="510" w:author="Thomas David Hughes" w:date="2022-01-16T13:50:00Z">
        <w:r w:rsidR="00CC2515">
          <w:t>a</w:t>
        </w:r>
      </w:ins>
      <w:del w:id="511" w:author="Hannah Mossman" w:date="2021-12-19T16:35:00Z">
        <w:r w:rsidDel="008C207D">
          <w:delText>by lutra</w:delText>
        </w:r>
        <w:commentRangeStart w:id="512"/>
        <w:r w:rsidDel="008C207D">
          <w:delText xml:space="preserve"> lutra </w:delText>
        </w:r>
      </w:del>
      <w:del w:id="513" w:author="Thomas David Hughes" w:date="2022-01-16T13:50:00Z">
        <w:r w:rsidR="006D0058" w:rsidDel="00CC2515">
          <w:fldChar w:fldCharType="begin" w:fldLock="1"/>
        </w:r>
        <w:r w:rsidR="00D34F6A" w:rsidRPr="00CC2515" w:rsidDel="00CC2515">
          <w:delInstrText>ADDIN CSL_CITATION {"citationItems":[{"id":"ITEM-1","itemData":{"ISSN":"07917945","abstract":"JSTOR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A survey of otter holts was carried out along 47km of watercourse within the River Blackwater catchment. In general, there were three types of holts and the majority (76%) were constructed in tree root systems. Holts were also located in limestone cliff faces and earthen banks. Differences in the types of holt found between the habitats were highly significant. The number of holts close to human traffic were significantly lower than those not subjected to human interference.","author":[{"dropping-particle":"","family":"O'Sullivan","given":"W. M.","non-dropping-particle":"","parse-names":false,"suffix":""}],"container-title":"BIOL.ENVIRON.PROC.R.IR.ACAD.","id":"ITEM-1","issue":"3","issued":{"date-parts":[["1993"]]},"page":"159-162","title":"The nature and distribution of otter resting sites on part of the River Blackwater catchment, southern Ireland","type":"article-journal","volume":"93 B"},"uris":["http://www.mendeley.com/documents/?uuid=b3e00a22-8c26-4c9c-a28b-2869e0670db9"]},{"id":"ITEM-2","itemData":{"ISBN":"0249-7395","ISSN":"02497395","PMID":"11192","abstract":"In the Donana National Park (SW Spain), Eurasian Otters (Lutra lutra) harvest temporally some scattered ponds close to the Guadalquivir marshes. By analysing 307 spraints collected during three periods of pond occupancy, we used the otters' diet to test the hypothesis that they leave these ponds when they have depleted their favourite prey (large Eels, Anguilla anguilla) and consequently are forced to eat less rewarding prey (small eels and Mosquitofish, Gambusia affinis). Results indicate that the proportion of eels decreased in the otter's diet, and that of mosquitofish increased, during the first and longest period of use of the pond by the otter, but not in two other instances of shorter occupation periods. Trophic diversity and average size of eaten eels did not change along the study. We suggest that temporal changes in habitat and trophic resources on a larger spatial scale could explain the decisions of the otter rather than a hypothetical giving-up density of the favourite prey in the studied pond.","author":[{"dropping-particle":"","family":"Delibes","given":"Miguel","non-dropping-particle":"","parse-names":false,"suffix":""},{"dropping-particle":"","family":"Ferreras","given":"Pablo","non-dropping-particle":"","parse-names":false,"suffix":""},{"dropping-particle":"","family":"Blázquez","given":"M. Carmen","non-dropping-particle":"","parse-names":false,"suffix":""}],"container-title":"Revue d'Ecologie (La Terre et la Vie)","id":"ITEM-2","issue":"1","issued":{"date-parts":[["2000"]]},"page":"57-65","title":"Why the Eurasian Otter (Lutra lutra) leaves a pond? An observational test of some predictions on prey depletion","type":"article-journal","volume":"55"},"uris":["http://www.mendeley.com/documents/?uuid=533c35ac-ce38-410f-90e5-6e237273807a"]}],"mendeley":{"formattedCitation":"(W. M. O’Sullivan, 1993; Delibes, Ferreras and Blázquez, 2000)","plainTextFormattedCitation":"(W. M. O’Sullivan, 1993; Delibes, Ferreras and Blázquez, 2000)","previouslyFormattedCitation":"(W. M. O’Sullivan, 1993; Delibes, Ferreras and Blázquez, 2000)"},"properties":{"noteIndex":0},"schema":"https://github.com/citation-style-language/schema/raw/master/csl-citation.json"}</w:delInstrText>
        </w:r>
        <w:r w:rsidR="006D0058" w:rsidDel="00CC2515">
          <w:fldChar w:fldCharType="separate"/>
        </w:r>
        <w:r w:rsidR="00CC2515" w:rsidRPr="00CC2515" w:rsidDel="00CC2515">
          <w:rPr>
            <w:noProof/>
          </w:rPr>
          <w:delText>(W. M. O’Sullivan, 1993; Delibes, Ferreras and Blázquez, 2000)</w:delText>
        </w:r>
        <w:r w:rsidR="006D0058" w:rsidDel="00CC2515">
          <w:fldChar w:fldCharType="end"/>
        </w:r>
        <w:commentRangeEnd w:id="512"/>
        <w:r w:rsidR="008C207D" w:rsidDel="00CC2515">
          <w:rPr>
            <w:rStyle w:val="CommentReference"/>
          </w:rPr>
          <w:commentReference w:id="512"/>
        </w:r>
        <w:r w:rsidR="006D0058" w:rsidDel="00CC2515">
          <w:delText xml:space="preserve"> </w:delText>
        </w:r>
        <w:r w:rsidDel="00CC2515">
          <w:delText>a</w:delText>
        </w:r>
      </w:del>
      <w:r>
        <w:t xml:space="preserve">fter that human impacts </w:t>
      </w:r>
      <w:r w:rsidR="006D0058">
        <w:fldChar w:fldCharType="begin" w:fldLock="1"/>
      </w:r>
      <w:r w:rsidR="006D0058">
        <w:instrText>ADDIN CSL_CITATION {"citationItems":[{"id":"ITEM-1","itemData":{"DOI":"10.1111/j.1365-2699.2010.02377.x","ISBN":"0305-0270","ISSN":"03050270","PMID":"3522","abstract":"Aim To determine the relationships between otter (Lutra lutra) distribution dynamics and environmental and spatial constraints over a 20-year period. Location Andalusia, southern Iberian Peninsula. Methods We synthesized otter distribution data from three otter surveys (1985, 1995 and 2005) using subcatchment areas defined by hydrological barriers. Subcatchments were characterized by two 'natural' (climatic and orographic variables) and two 'human' (land use and population density) gradients. In addition, we calculated two contagion variables (the distance to previously occupied subcatchments and the percentage of occupied subcatchments within a 50 km buffer) for consecutively surveyed subcatchments. Results Between 1985 and 2005 the percentage of subcatchments with otters present increased from 42% to 72%. Otters tended to be rare or absent from human-dominated areas. Anthropogenic gradients were better predictors of otter distribution than natural ones. Human and natural gradients showed strong covariation, but for any value of the natural gradients otters tended to be present in subcatchments with lower human impacts. Colonization of new subcatchments was found to be strongly related to contagion variables and expansion rates were slower than those estimated in other studies. Newly colonized areas tended to be located in areas with intermediate human influence, while repeated absences occurred mainly in areas where human impact was most severe. Main conclusions Our results suggest that recent otter expansion across Andalusia is a reflection of large-scale improvement in environmental conditions. Otter populations that survived the period of strong and generalized declines appear to be acting as sources from which neighbouring areas are colonized, probably aided by improved water quality and increases in food availability. However, the further expansion of otters into their full original range is likely to be constrained by human-impacted landscapes.","author":[{"dropping-particle":"","family":"Clavero","given":"Miguel","non-dropping-particle":"","parse-names":false,"suffix":""},{"dropping-particle":"","family":"Hermoso","given":"Virgilio","non-dropping-particle":"","parse-names":false,"suffix":""},{"dropping-particle":"","family":"Brotons","given":"Lluís","non-dropping-particle":"","parse-names":false,"suffix":""},{"dropping-particle":"","family":"Delibes","given":"Miguel","non-dropping-particle":"","parse-names":false,"suffix":""}],"container-title":"Journal of Biogeography","id":"ITEM-1","issue":"12","issued":{"date-parts":[["2010"]]},"page":"2345-2357","title":"Natural, human and spatial constraints to expanding populations of otters in the Iberian Peninsula","type":"article-journal","volume":"37"},"uris":["http://www.mendeley.com/documents/?uuid=35085443-65a9-4b2e-a42b-adc9e4bba3ef"]}],"mendeley":{"formattedCitation":"(Clavero &lt;i&gt;et al.&lt;/i&gt;, 2010)","plainTextFormattedCitation":"(Clavero et al., 2010)","previouslyFormattedCitation":"(Clavero &lt;i&gt;et al.&lt;/i&gt;, 2010)"},"properties":{"noteIndex":0},"schema":"https://github.com/citation-style-language/schema/raw/master/csl-citation.json"}</w:instrText>
      </w:r>
      <w:r w:rsidR="006D0058">
        <w:fldChar w:fldCharType="separate"/>
      </w:r>
      <w:r w:rsidR="006D0058" w:rsidRPr="006D0058">
        <w:rPr>
          <w:noProof/>
        </w:rPr>
        <w:t xml:space="preserve">(Clavero </w:t>
      </w:r>
      <w:r w:rsidR="006D0058" w:rsidRPr="006D0058">
        <w:rPr>
          <w:i/>
          <w:noProof/>
        </w:rPr>
        <w:t>et al.</w:t>
      </w:r>
      <w:r w:rsidR="006D0058" w:rsidRPr="006D0058">
        <w:rPr>
          <w:noProof/>
        </w:rPr>
        <w:t>, 2010)</w:t>
      </w:r>
      <w:r w:rsidR="006D0058">
        <w:fldChar w:fldCharType="end"/>
      </w:r>
      <w:r w:rsidR="006D0058">
        <w:t xml:space="preserve"> </w:t>
      </w:r>
      <w:r>
        <w:t>and habitat suitability</w:t>
      </w:r>
      <w:r w:rsidR="006D0058">
        <w:t xml:space="preserve"> </w:t>
      </w:r>
      <w:r w:rsidR="006D0058">
        <w:fldChar w:fldCharType="begin" w:fldLock="1"/>
      </w:r>
      <w:r w:rsidR="006D0058">
        <w:instrText>ADDIN CSL_CITATION {"citationItems":[{"id":"ITEM-1","itemData":{"DOI":"10.1111/j.1472-4642.2012.00898.x","ISBN":"1366-9516","ISSN":"13669516","abstract":"Aim Land use intensity has been recognized as one of the major determinants of native species declines. The re-expansion of species previously constrained by habitat degradation has been rarely investigated. Here, we use site occupancy models incorporating imperfect detection to identify the land use drivers of the re-expansion of the Eurasian otter (Lutra lutra). Location Czech Republic. Methods We applied multi-season occupancy models to otter presence-non-detection data collected in three national surveys (1992, 2000, 2006) at 552 sites (11.2×12km grid cells). Model parameters included site occupancy, colonization and extinction probabilities, and detection probability at a sub-site level. We modelled changes in occupancy over time as a function of agricultural, urban and industrial land use and change in the extent of agricultural land use. Results Under the best fitting model, occupancy was estimated to be 34.6% in 1992, 51.3% in 2000 and 83.7% in 2006. Detection probability was neither perfect nor constant. Occupancy probability in 1992 was negatively related to land use gradients. Colonization was more likely to occur where a reduction in agricultural land was larger. Variation in extinction and colonization rates along land use gradients resulted in increased occupancy in industrial and especially urban landscapes. Conversely, occupancy remained almost unchanged along agricultural gradients. Main conclusions Dynamics of otter expansion were strongly associated with the two main patterns of the rapid environmental transition that has taken place in the Czech Republic since the early 1990s. Results show that a reduction in intensive agricultural land use led to an increase in otter distribution, providing evidence of the impact of agricultural land use on stream ecosystems. Moreover, otters recolonized urban and industrial landscapes, probably as a result of extensive reduction in water pollution from point sources. Our results suggest that active conservation of otter populations should focus on restoration of freshwater habitat at large scales, especially in agricultural landscapes. © 2012 Blackwell Publishing Ltd.","author":[{"dropping-particle":"","family":"Marcelli","given":"Manlio","non-dropping-particle":"","parse-names":false,"suffix":""},{"dropping-particle":"","family":"Poledn??k","given":"Luk????","non-dropping-particle":"","parse-names":false,"suffix":""},{"dropping-particle":"","family":"Poledn??kov??","given":"Kate??ina","non-dropping-particle":"","parse-names":false,"suffix":""},{"dropping-particle":"","family":"Fusillo","given":"Romina","non-dropping-particle":"","parse-names":false,"suffix":""}],"container-title":"Diversity and Distributions","id":"ITEM-1","issue":"10","issued":{"date-parts":[["2012"]]},"page":"1001-1012","title":"Land use drivers of species re-expansion: Inferring colonization dynamics in Eurasian otters","type":"article-journal","volume":"18"},"uris":["http://www.mendeley.com/documents/?uuid=ce472d0a-8483-4d70-84d1-bacc2fdcff8a"]}],"mendeley":{"formattedCitation":"(Marcelli &lt;i&gt;et al.&lt;/i&gt;, 2012)","plainTextFormattedCitation":"(Marcelli et al., 2012)","previouslyFormattedCitation":"(Marcelli &lt;i&gt;et al.&lt;/i&gt;, 2012)"},"properties":{"noteIndex":0},"schema":"https://github.com/citation-style-language/schema/raw/master/csl-citation.json"}</w:instrText>
      </w:r>
      <w:r w:rsidR="006D0058">
        <w:fldChar w:fldCharType="separate"/>
      </w:r>
      <w:r w:rsidR="006D0058" w:rsidRPr="006D0058">
        <w:rPr>
          <w:noProof/>
        </w:rPr>
        <w:t xml:space="preserve">(Marcelli </w:t>
      </w:r>
      <w:r w:rsidR="006D0058" w:rsidRPr="006D0058">
        <w:rPr>
          <w:i/>
          <w:noProof/>
        </w:rPr>
        <w:t>et al.</w:t>
      </w:r>
      <w:r w:rsidR="006D0058" w:rsidRPr="006D0058">
        <w:rPr>
          <w:noProof/>
        </w:rPr>
        <w:t>, 2012)</w:t>
      </w:r>
      <w:r w:rsidR="006D0058">
        <w:fldChar w:fldCharType="end"/>
      </w:r>
      <w:del w:id="514" w:author="Hannah Mossman" w:date="2021-12-19T16:36:00Z">
        <w:r w:rsidDel="008C207D">
          <w:delText xml:space="preserve"> were the 4</w:delText>
        </w:r>
        <w:r w:rsidRPr="00B34BE6" w:rsidDel="008C207D">
          <w:rPr>
            <w:vertAlign w:val="superscript"/>
          </w:rPr>
          <w:delText>th</w:delText>
        </w:r>
        <w:r w:rsidDel="008C207D">
          <w:delText xml:space="preserve"> and 5</w:delText>
        </w:r>
        <w:r w:rsidRPr="00B34BE6" w:rsidDel="008C207D">
          <w:rPr>
            <w:vertAlign w:val="superscript"/>
          </w:rPr>
          <w:delText>th</w:delText>
        </w:r>
        <w:r w:rsidDel="008C207D">
          <w:delText xml:space="preserve"> most studied topics with 27 and 14 papers respectively</w:delText>
        </w:r>
      </w:del>
      <w:r>
        <w:t>. Habitat use papers have</w:t>
      </w:r>
      <w:ins w:id="515" w:author="Thomas David Hughes" w:date="2022-01-16T13:50:00Z">
        <w:r w:rsidR="00CC2515">
          <w:t xml:space="preserve"> mostly</w:t>
        </w:r>
      </w:ins>
      <w:r>
        <w:t xml:space="preserve"> </w:t>
      </w:r>
      <w:commentRangeStart w:id="516"/>
      <w:r>
        <w:t>us</w:t>
      </w:r>
      <w:ins w:id="517" w:author="Thomas David Hughes" w:date="2022-01-16T13:50:00Z">
        <w:r w:rsidR="00CC2515">
          <w:t>ed</w:t>
        </w:r>
      </w:ins>
      <w:del w:id="518" w:author="Thomas David Hughes" w:date="2022-01-16T13:50:00Z">
        <w:r w:rsidDel="00CC2515">
          <w:delText>ed</w:delText>
        </w:r>
      </w:del>
      <w:r>
        <w:t xml:space="preserve"> </w:t>
      </w:r>
      <w:ins w:id="519" w:author="Thomas David Hughes" w:date="2022-01-16T13:51:00Z">
        <w:r w:rsidR="00CC2515">
          <w:t xml:space="preserve">data collated from population </w:t>
        </w:r>
      </w:ins>
      <w:ins w:id="520" w:author="Thomas David Hughes" w:date="2022-01-16T13:52:00Z">
        <w:r w:rsidR="00CC2515">
          <w:t>surveys</w:t>
        </w:r>
      </w:ins>
      <w:ins w:id="521" w:author="Thomas David Hughes" w:date="2022-01-16T13:51:00Z">
        <w:r w:rsidR="00CC2515">
          <w:t xml:space="preserve"> where </w:t>
        </w:r>
      </w:ins>
      <w:ins w:id="522" w:author="Thomas David Hughes" w:date="2022-01-16T13:52:00Z">
        <w:r w:rsidR="00CC2515">
          <w:t>signs</w:t>
        </w:r>
      </w:ins>
      <w:ins w:id="523" w:author="Thomas David Hughes" w:date="2022-01-16T13:51:00Z">
        <w:r w:rsidR="00CC2515">
          <w:t xml:space="preserve"> of otter presence is noted </w:t>
        </w:r>
      </w:ins>
      <w:ins w:id="524" w:author="Thomas David Hughes" w:date="2022-01-16T13:52:00Z">
        <w:r w:rsidR="00CC2515">
          <w:t>by surveyors in c</w:t>
        </w:r>
      </w:ins>
      <w:del w:id="525" w:author="Thomas David Hughes" w:date="2022-01-16T13:51:00Z">
        <w:r w:rsidDel="00CC2515">
          <w:delText>su</w:delText>
        </w:r>
      </w:del>
      <w:del w:id="526" w:author="Thomas David Hughes" w:date="2022-01-16T13:50:00Z">
        <w:r w:rsidDel="00CC2515">
          <w:delText xml:space="preserve">rvey </w:delText>
        </w:r>
      </w:del>
      <w:del w:id="527" w:author="Thomas David Hughes" w:date="2022-01-16T13:51:00Z">
        <w:r w:rsidDel="00CC2515">
          <w:delText xml:space="preserve">results </w:delText>
        </w:r>
        <w:commentRangeEnd w:id="516"/>
        <w:r w:rsidR="008C207D" w:rsidDel="00CC2515">
          <w:rPr>
            <w:rStyle w:val="CommentReference"/>
          </w:rPr>
          <w:commentReference w:id="516"/>
        </w:r>
        <w:r w:rsidDel="00CC2515">
          <w:delText>in c</w:delText>
        </w:r>
      </w:del>
      <w:r>
        <w:t>onjunction with other environmental variables</w:t>
      </w:r>
      <w:ins w:id="528" w:author="Hannah Mossman" w:date="2021-12-19T16:37:00Z">
        <w:r w:rsidR="008C207D">
          <w:t>,</w:t>
        </w:r>
      </w:ins>
      <w:r>
        <w:t xml:space="preserve"> such as tree cover </w:t>
      </w:r>
      <w:ins w:id="529" w:author="Hannah Mossman" w:date="2021-12-19T16:37:00Z">
        <w:r w:rsidR="008C207D">
          <w:t xml:space="preserve">and </w:t>
        </w:r>
      </w:ins>
      <w:r>
        <w:t>land usage</w:t>
      </w:r>
      <w:ins w:id="530" w:author="Hannah Mossman" w:date="2021-12-19T16:37:00Z">
        <w:r w:rsidR="008C207D">
          <w:t>,</w:t>
        </w:r>
      </w:ins>
      <w:del w:id="531" w:author="Hannah Mossman" w:date="2021-12-19T16:37:00Z">
        <w:r w:rsidDel="008C207D">
          <w:delText xml:space="preserve"> and more</w:delText>
        </w:r>
      </w:del>
      <w:r>
        <w:t xml:space="preserve"> to predict the suitability of areas for otter populations</w:t>
      </w:r>
      <w:r w:rsidR="006D0058">
        <w:t xml:space="preserve"> </w:t>
      </w:r>
      <w:r w:rsidR="006D0058">
        <w:fldChar w:fldCharType="begin" w:fldLock="1"/>
      </w:r>
      <w:r w:rsidR="006D0058">
        <w:instrText>ADDIN CSL_CITATION {"citationItems":[{"id":"ITEM-1","itemData":{"DOI":"10.1007/s10531-009-9618-2","ISBN":"0960-3115","ISSN":"09603115","PMID":"95","abstract":"Detecting and understanding recoveries of threatened species from past and recent presence/absence data is essential to improving conservation efforts. However, false positive trends may be reported because of false absences in past data, therefore appropriate testing is needed. We tested an expansion/recolonization of the otter (Lutra lutra) populations in Italy from a fragmented distribution outlined in the 1984-1985 period by using Monte Carlo simulations. Land-use changes, human depopulation and decrease in influence of anthropogenic features were investigated as potential drivers of recolonization by using GIS modeling. A survey of the entire Italian range of the otter, conducted in 2002-2004, recorded a 2.2-fold increase in the proportion of occupied 10-km squares and 49 local colonizations. The range size and proportion of urban land-use in the 1984-1985 distribution were smaller (P &lt; 0.05) than those derived from simulated surveys based on 49 random false absences versus colonization events. The distribution range expanded southward and nearly reached the southern margins of the peninsula. Recolonization of moderately urbanized landscapes was not accompanied by human depopulation. According to partial logistic regressions, the pure effect of urban land proportion and industry proximity on otter occurrence probability declined by about 48%, suggesting a decreased impact on the stream habitat. Conversely, natural factors, increased in importance by about 116%. The absence of a significant northward expansion in the 20 year period suggests that northward habitat restoration should be planned to encourage further recolonization. On the other hand, potential urban threats in the newly occupied landscapes should be controlled. [PUBLICATION ABSTRACT];Detecting and understanding recoveries of threatened species from past and recent presence/absence data is essential to improving conservation efforts. However, false positive trends may be reported because of false absences in past data, therefore appropriate testing is needed. We tested an expansion/recolonization of the otter (Lutra lutra) populations in Italy from a fragmented distribution outlined in the 1984-1985 period by using Monte Carlo simulations. Land-use changes, human depopulation and decrease in influence of anthropogenic features were investigated as potential drivers of recolonization by using GIS modeling. A survey of the entire Italian range of the otter, conducted in 2002-2004, recorde…","author":[{"dropping-particle":"","family":"Marcelli","given":"Manlio","non-dropping-particle":"","parse-names":false,"suffix":""},{"dropping-particle":"","family":"Fusillo","given":"Romina","non-dropping-particle":"","parse-names":false,"suffix":""}],"container-title":"Biodiversity and Conservation","id":"ITEM-1","issue":"11","issued":{"date-parts":[["2009"]]},"page":"2941-2959","title":"Assessing range re-expansion and recolonization of human-impacted landscapes by threatened species: A case study of the otter (lutra lutra) in Italy","type":"article-journal","volume":"18"},"uris":["http://www.mendeley.com/documents/?uuid=ad9874c1-f596-4876-bdcf-8ffee34f82df"]},{"id":"ITEM-2","itemData":{"DOI":"10.1007/s10980-011-9682-3","ISBN":"0921-2973","ISSN":"09212973","abstract":"Modeling habitat connectivity for conser- vation of semi-aquatic vertebrates is a particularly challenging task, due to the fine-scale and linear distribution of riverine habitats and to the capacity of species to move both on freshwater and terrestrial realms. We showed how the integrated analytical framework provided by the habitat availability (reach- ability) metrics and their fractions can be used to effectively evaluate the distinctive roles and contribu- tions of both habitat patches (aquatic and riparian) and linkage areas (permeable land matrix) to the connec- tivity and functioning of a complex system composed of multiple river catchments. Analysis focused on the Eurasian otter (Lutra lutra L.), one of the most endangered mammals in Italy. We developed a network connectivity model based on suitable otter habitats and multiple least-cost paths between catch- ments. A graph analytical approach was used to identify critical nodes and links for the potential expansion and long-term viability of the species in the region. Our results showed that few basins concentrate most of the importance for sustaining the overall habitat connectivity, due to the extension of suitable habitats they contain, their strong connections with other basins, and their importance as stepping stones that uphold ecological fluxes between otherwise weakly connected habitats. The potential contribution of each basin to enhance the dispersal and expansion of otters in the area strongly depended on the key functional paths (sequences of links and nodes) among the catchments. We identified vacant basins that could be colonized by otters in the near future, and connect- ing areas in the intermediate matrix that might be preferentially used to conduct and promote dispersal movements and gene flow in the area. The novel approach here adopted could be easily extended to other semiaquatic species and catchment systems, offering a management strategy to preserve the hydrographic network as an integrated system, as well as a joint evaluation of the role of both the river courses and the matrix in between in a single landscape model.","author":[{"dropping-particle":"","family":"Carranza","given":"Maria Laura","non-dropping-particle":"","parse-names":false,"suffix":""},{"dropping-particle":"","family":"D'Alessandro","given":"Evelina","non-dropping-particle":"","parse-names":false,"suffix":""},{"dropping-particle":"","family":"Saura","given":"Santiago","non-dropping-particle":"","parse-names":false,"suffix":""},{"dropping-particle":"","family":"Loy","given":"Anna","non-dropping-particle":"","parse-names":false,"suffix":""}],"container-title":"Landscape Ecology","id":"ITEM-2","issue":"2","issued":{"date-parts":[["2012"]]},"page":"281-290","title":"Connectivity providers for semi-aquatic vertebrates: The case of the endangered otter in Italy","type":"article-journal","volume":"27"},"uris":["http://www.mendeley.com/documents/?uuid=cd893490-cd99-4989-8740-e453ed182a46"]}],"mendeley":{"formattedCitation":"(Marcelli and Fusillo, 2009; Carranza &lt;i&gt;et al.&lt;/i&gt;, 2012)","plainTextFormattedCitation":"(Marcelli and Fusillo, 2009; Carranza et al., 2012)","previouslyFormattedCitation":"(Marcelli and Fusillo, 2009; Carranza &lt;i&gt;et al.&lt;/i&gt;, 2012)"},"properties":{"noteIndex":0},"schema":"https://github.com/citation-style-language/schema/raw/master/csl-citation.json"}</w:instrText>
      </w:r>
      <w:r w:rsidR="006D0058">
        <w:fldChar w:fldCharType="separate"/>
      </w:r>
      <w:r w:rsidR="006D0058" w:rsidRPr="006D0058">
        <w:rPr>
          <w:noProof/>
        </w:rPr>
        <w:t xml:space="preserve">(Marcelli and Fusillo, 2009; Carranza </w:t>
      </w:r>
      <w:r w:rsidR="006D0058" w:rsidRPr="006D0058">
        <w:rPr>
          <w:i/>
          <w:noProof/>
        </w:rPr>
        <w:t>et al.</w:t>
      </w:r>
      <w:r w:rsidR="006D0058" w:rsidRPr="006D0058">
        <w:rPr>
          <w:noProof/>
        </w:rPr>
        <w:t>, 2012)</w:t>
      </w:r>
      <w:r w:rsidR="006D0058">
        <w:fldChar w:fldCharType="end"/>
      </w:r>
      <w:r>
        <w:t xml:space="preserve">. Some surveys have used tracking either </w:t>
      </w:r>
      <w:del w:id="532" w:author="Hannah Mossman" w:date="2021-12-19T16:37:00Z">
        <w:r w:rsidDel="008C207D">
          <w:delText xml:space="preserve">of </w:delText>
        </w:r>
      </w:del>
      <w:ins w:id="533" w:author="Hannah Mossman" w:date="2021-12-19T16:37:00Z">
        <w:r w:rsidR="008C207D">
          <w:t xml:space="preserve">with </w:t>
        </w:r>
      </w:ins>
      <w:r>
        <w:t xml:space="preserve">radio-based tags or </w:t>
      </w:r>
      <w:del w:id="534" w:author="Hannah Mossman" w:date="2021-12-19T16:37:00Z">
        <w:r w:rsidDel="008C207D">
          <w:delText xml:space="preserve">om </w:delText>
        </w:r>
      </w:del>
      <w:ins w:id="535" w:author="Hannah Mossman" w:date="2021-12-19T16:37:00Z">
        <w:r w:rsidR="008C207D">
          <w:t xml:space="preserve">in </w:t>
        </w:r>
      </w:ins>
      <w:r>
        <w:t xml:space="preserve">some cases geolocation collars to investigate </w:t>
      </w:r>
      <w:ins w:id="536" w:author="Hannah Mossman" w:date="2021-12-19T16:38:00Z">
        <w:r w:rsidR="008C207D">
          <w:t>habitat use</w:t>
        </w:r>
      </w:ins>
      <w:del w:id="537" w:author="Hannah Mossman" w:date="2021-12-19T16:38:00Z">
        <w:r w:rsidDel="008C207D">
          <w:delText>the same issues</w:delText>
        </w:r>
      </w:del>
      <w:r w:rsidR="006D0058">
        <w:t xml:space="preserve"> </w:t>
      </w:r>
      <w:r w:rsidR="006D0058">
        <w:fldChar w:fldCharType="begin" w:fldLock="1"/>
      </w:r>
      <w:r w:rsidR="006D0058">
        <w:instrText>ADDIN CSL_CITATION {"citationItems":[{"id":"ITEM-1","itemData":{"DOI":"10.1007/s13364-015-0216-2","ISSN":"2199241X","abstract":"Estimating animal population size is a critical task in both wildlife management and conservation biology. Precise and unbiased estimates are nonetheless mostly difficult to obtain, as estimates based on abundance over unit area are frequently inflated due to the “edge effect” bias. This may lead to the implementation of inappropriate management and conservation decisions. In an attempt to obtain an as accurate and conservative as possible picture of Eurasian otter (Lutra lutra) numbers, we combined radio tracking data from a subset of tracked individuals from an extensive project on otter ecology performed in Southern Portugal with information stemming from other data sources, including trapping, carcasses, direct observation of tagged and untagged individuals, relatedness estimates among genotyped individuals, and a minor contribution from non-invasive genetic sampling. In 158 km of water network, which covers a sampling area of 161 km2 and corresponds to the minimum convex polygon constructed around the locations of five radio-tracked females, 21 animals were estimated to exist. They included the five radio-tracked, reproducing females and six adult males. Density estimates varied from one otter per 3.71–7.80 km of river length (one adult otter per 7.09–14.36 km) to one otter per 7.67–7.93 km2 of range, depending on the method and scale of analysis. Possible biases and implications of methods used for estimating density of otters and other organisms living in linear habitats are highlighted, providing recommendations on the issue.","author":[{"dropping-particle":"","family":"Quaglietta","given":"Lorenzo","non-dropping-particle":"","parse-names":false,"suffix":""},{"dropping-particle":"","family":"Hájková","given":"Petra","non-dropping-particle":"","parse-names":false,"suffix":""},{"dropping-particle":"","family":"Mira","given":"António","non-dropping-particle":"","parse-names":false,"suffix":""},{"dropping-particle":"","family":"Boitani","given":"Luigi","non-dropping-particle":"","parse-names":false,"suffix":""}],"container-title":"Mammal Research","id":"ITEM-1","issue":"2","issued":{"date-parts":[["2015"]]},"page":"127-137","title":"Eurasian otter (Lutra lutra) density estimate based on radio tracking and other data sources","type":"article-journal","volume":"60"},"uris":["http://www.mendeley.com/documents/?uuid=bf05f528-d73c-4b83-8ef6-004085d29d7f"]}],"mendeley":{"formattedCitation":"(Quaglietta &lt;i&gt;et al.&lt;/i&gt;, 2015)","plainTextFormattedCitation":"(Quaglietta et al., 2015)","previouslyFormattedCitation":"(Quaglietta &lt;i&gt;et al.&lt;/i&gt;, 2015)"},"properties":{"noteIndex":0},"schema":"https://github.com/citation-style-language/schema/raw/master/csl-citation.json"}</w:instrText>
      </w:r>
      <w:r w:rsidR="006D0058">
        <w:fldChar w:fldCharType="separate"/>
      </w:r>
      <w:r w:rsidR="006D0058" w:rsidRPr="006D0058">
        <w:rPr>
          <w:noProof/>
        </w:rPr>
        <w:t xml:space="preserve">(Quaglietta </w:t>
      </w:r>
      <w:r w:rsidR="006D0058" w:rsidRPr="006D0058">
        <w:rPr>
          <w:i/>
          <w:noProof/>
        </w:rPr>
        <w:t>et al.</w:t>
      </w:r>
      <w:r w:rsidR="006D0058" w:rsidRPr="006D0058">
        <w:rPr>
          <w:noProof/>
        </w:rPr>
        <w:t>, 2015)</w:t>
      </w:r>
      <w:r w:rsidR="006D0058">
        <w:fldChar w:fldCharType="end"/>
      </w:r>
      <w:r>
        <w:t xml:space="preserve">. Human impact focused </w:t>
      </w:r>
      <w:r w:rsidR="004D1F39">
        <w:t>p</w:t>
      </w:r>
      <w:r>
        <w:t xml:space="preserve">apers have looked at the impact of conservation-based interventions such as habitat restoration on the otter populations </w:t>
      </w:r>
      <w:ins w:id="538" w:author="Hannah Mossman" w:date="2021-12-19T16:39:00Z">
        <w:r w:rsidR="008C207D">
          <w:t xml:space="preserve">using the </w:t>
        </w:r>
      </w:ins>
      <w:del w:id="539" w:author="Hannah Mossman" w:date="2021-12-19T16:39:00Z">
        <w:r w:rsidDel="008C207D">
          <w:delText xml:space="preserve">with the </w:delText>
        </w:r>
      </w:del>
      <w:r>
        <w:t>same methods</w:t>
      </w:r>
      <w:r w:rsidR="006D0058">
        <w:t xml:space="preserve"> </w:t>
      </w:r>
      <w:ins w:id="540" w:author="Hannah Mossman" w:date="2021-12-19T16:39:00Z">
        <w:r w:rsidR="008C207D">
          <w:t xml:space="preserve">as habitat use papers </w:t>
        </w:r>
      </w:ins>
      <w:r w:rsidR="006D0058">
        <w:fldChar w:fldCharType="begin" w:fldLock="1"/>
      </w:r>
      <w:r w:rsidR="006D0058">
        <w:instrText>ADDIN CSL_CITATION {"citationItems":[{"id":"ITEM-1","itemData":{"ISBN":"9781606922415 (ISBN)","abstract":"We used ecological niche modeling and place prioritization procedures to identify areas for conservation and restoration for the Neotropical river otter, Lontra longicaudis annectens Major 1897, in central Mexico. This species is highly sensible to fluvial ecosystem degradation, and large areas of the Apatlaco-Tembembe basin fluvial ecosystems have been highly transformed. We selected ecological indicators (EI) from literature and own field work to determine variables best describing the fluvial ecosystem degradation, relating them to the species' presence or absence. Field data of EI, species records, and digital thematic information of hydrology, geomorphology and climate were used in ResNet Place Prioritization algorithm for the selection of potential conservation and restoration areas. We generated a spatial model considering a hierarchy of key areas based on river otter's ecological niche requirements and habitat ad hoc conditions for the species permanence. This allowed identifying areas to be included in landscape management plans for conservation and restoration. The sequential integration of specieś potential distribution and place prioritization modeling allows merging biodiversity conservation and ecological restoration strategies at different ecological scales, helping adaptive management in land planning to be more flexible and feasible. © 2009 by Nova Science Publishers, Inc. All rights reserved.","author":[{"dropping-particle":"","family":"Cirelli","given":"V","non-dropping-particle":"","parse-names":false,"suffix":""},{"dropping-particle":"","family":"Sánchez-Cordero","given":"V","non-dropping-particle":"","parse-names":false,"suffix":""}],"container-title":"Endangered Species: New Research","id":"ITEM-1","issued":{"date-parts":[["2009"]]},"page":"261-278","title":"Selection of restoration and conservation areas using species ecological niche modeling: A case study of the Neotropical river otter Lontra longicaudis annectens in central Mexico","type":"chapter"},"uris":["http://www.mendeley.com/documents/?uuid=be94d830-10b7-42ac-bc97-c10c1cbd6c05"]}],"mendeley":{"formattedCitation":"(Cirelli and Sánchez-Cordero, 2009)","plainTextFormattedCitation":"(Cirelli and Sánchez-Cordero, 2009)","previouslyFormattedCitation":"(Cirelli and Sánchez-Cordero, 2009)"},"properties":{"noteIndex":0},"schema":"https://github.com/citation-style-language/schema/raw/master/csl-citation.json"}</w:instrText>
      </w:r>
      <w:r w:rsidR="006D0058">
        <w:fldChar w:fldCharType="separate"/>
      </w:r>
      <w:r w:rsidR="006D0058" w:rsidRPr="006D0058">
        <w:rPr>
          <w:noProof/>
        </w:rPr>
        <w:t>(Cirelli and Sánchez-Cordero, 2009)</w:t>
      </w:r>
      <w:r w:rsidR="006D0058">
        <w:fldChar w:fldCharType="end"/>
      </w:r>
      <w:r>
        <w:t xml:space="preserve">. </w:t>
      </w:r>
      <w:commentRangeStart w:id="541"/>
      <w:ins w:id="542" w:author="Hannah Mossman" w:date="2021-12-19T16:39:00Z">
        <w:r w:rsidR="008C207D">
          <w:t xml:space="preserve">Only two papers have been published </w:t>
        </w:r>
      </w:ins>
      <w:commentRangeEnd w:id="541"/>
      <w:ins w:id="543" w:author="Hannah Mossman" w:date="2021-12-19T16:40:00Z">
        <w:r w:rsidR="008C207D">
          <w:rPr>
            <w:rStyle w:val="CommentReference"/>
          </w:rPr>
          <w:commentReference w:id="541"/>
        </w:r>
      </w:ins>
      <w:ins w:id="544" w:author="Hannah Mossman" w:date="2021-12-19T16:39:00Z">
        <w:r w:rsidR="008C207D">
          <w:t>since 2010 on the effec</w:t>
        </w:r>
      </w:ins>
      <w:ins w:id="545" w:author="Hannah Mossman" w:date="2021-12-19T16:40:00Z">
        <w:r w:rsidR="008C207D">
          <w:t xml:space="preserve">ts of </w:t>
        </w:r>
      </w:ins>
      <w:del w:id="546" w:author="Hannah Mossman" w:date="2021-12-19T16:40:00Z">
        <w:r w:rsidDel="008C207D">
          <w:delText xml:space="preserve">Papers about </w:delText>
        </w:r>
      </w:del>
      <w:r>
        <w:t xml:space="preserve">climate change </w:t>
      </w:r>
      <w:del w:id="547" w:author="Hannah Mossman" w:date="2021-12-19T16:40:00Z">
        <w:r w:rsidDel="008C207D">
          <w:delText xml:space="preserve">models looking at the potential impacts </w:delText>
        </w:r>
      </w:del>
      <w:r>
        <w:t xml:space="preserve">on otter distributions and </w:t>
      </w:r>
      <w:del w:id="548" w:author="Hannah Mossman" w:date="2021-12-19T16:39:00Z">
        <w:r w:rsidDel="008C207D">
          <w:delText xml:space="preserve">general </w:delText>
        </w:r>
      </w:del>
      <w:r>
        <w:t>population levels</w:t>
      </w:r>
      <w:del w:id="549" w:author="Hannah Mossman" w:date="2021-12-19T16:40:00Z">
        <w:r w:rsidDel="008C207D">
          <w:delText xml:space="preserve"> in the future have only recently begun to be published with 2 papers published since 2010 </w:delText>
        </w:r>
      </w:del>
      <w:ins w:id="550" w:author="Hannah Mossman" w:date="2021-12-19T16:40:00Z">
        <w:r w:rsidR="008C207D">
          <w:t xml:space="preserve">, </w:t>
        </w:r>
      </w:ins>
      <w:r>
        <w:t>despite the huge impact climate change</w:t>
      </w:r>
      <w:ins w:id="551" w:author="Hannah Mossman" w:date="2021-12-19T16:40:00Z">
        <w:r w:rsidR="008C207D">
          <w:t xml:space="preserve"> may </w:t>
        </w:r>
      </w:ins>
      <w:del w:id="552" w:author="Hannah Mossman" w:date="2021-12-19T16:40:00Z">
        <w:r w:rsidDel="008C207D">
          <w:delText xml:space="preserve"> is already having and will continue to </w:delText>
        </w:r>
      </w:del>
      <w:r>
        <w:t>have in the future</w:t>
      </w:r>
      <w:r w:rsidR="006D0058">
        <w:t xml:space="preserve"> </w:t>
      </w:r>
      <w:r w:rsidR="006D0058">
        <w:fldChar w:fldCharType="begin" w:fldLock="1"/>
      </w:r>
      <w:r w:rsidR="00D34F6A">
        <w:instrText>ADDIN CSL_CITATION {"citationItems":[{"id":"ITEM-1","itemData":{"abstract":"Climate change has created the need for new strategies in conservation planning that account for the dynamics of factors threatening endangered species.Here we assessed climate change threat to the European otter, a flagship species for freshwater ecosystems, considering how current conservation areas will perform in preserving the species in a climatically changed future. We used an ensemble forecasting approach considering six modelling techniques applied to eleven subsets of otter occurrences across Europe. We performed a pseudo-independent and an internal evaluation of predictions. Future projections of species distribution were made considering the A2 and B2 scenarios for 2080 across three climate models: CCCMA-CGCM2, CSIRO-MK2 and HCCPR HADCM3. The current and the predicted otter distributions were used to identify priority areas for the conservation of the species, and overlapped to existing network of protected areas.Our projections show that climate change may profoundly reshuffle the otter's potential distribution in Europe, with important differences between the two scenarios we considered. Overall, the priority areas for conservation of the otter in Europe appear to be unevenly covered by the existing network of protected areas, with the current conservation efforts being insufficient in most cases. For a better conservation, the existing protected areas should be integrated within a more general conservation and management strategy incorporating climate change projections. Due to the important role that the otter plays for freshwater habitats, our study further highlights the potential sensitivity of freshwater habitats in Europe to climate change. © 2011 Elsevier Ltd.","author":[{"dropping-particle":"","family":"Cianfrani","given":"C","non-dropping-particle":"","parse-names":false,"suffix":""},{"dropping-particle":"","family":"Lay","given":"G L","non-dropping-particle":"","parse-names":false,"suffix":""},{"dropping-particle":"","family":"Maiorano","given":"L","non-dropping-particle":"","parse-names":false,"suffix":""},{"dropping-particle":"","family":"Satizábal","given":"H F","non-dropping-particle":"","parse-names":false,"suffix":""},{"dropping-particle":"","family":"Loy","given":"A","non-dropping-particle":"","parse-names":false,"suffix":""},{"dropping-particle":"","family":"Guisan","given":"A","non-dropping-particle":"","parse-names":false,"suffix":""}],"container-title":"Biological Conservation","id":"ITEM-1","issued":{"date-parts":[["2011"]]},"page":"2068-2080","title":"Adapting global conservation strategies to climate change at the European scale: The otter as a flagship species","type":"article-journal","volume":"144"},"uris":["http://www.mendeley.com/documents/?uuid=e278eea1-5f63-4a3e-883a-661fd5aaffde"]}],"mendeley":{"formattedCitation":"(Cianfrani &lt;i&gt;et al.&lt;/i&gt;, 2011)","plainTextFormattedCitation":"(Cianfrani et al., 2011)","previouslyFormattedCitation":"(Cianfrani &lt;i&gt;et al.&lt;/i&gt;, 2011)"},"properties":{"noteIndex":0},"schema":"https://github.com/citation-style-language/schema/raw/master/csl-citation.json"}</w:instrText>
      </w:r>
      <w:r w:rsidR="006D0058">
        <w:fldChar w:fldCharType="separate"/>
      </w:r>
      <w:r w:rsidR="006D0058" w:rsidRPr="006D0058">
        <w:rPr>
          <w:noProof/>
        </w:rPr>
        <w:t xml:space="preserve">(Cianfrani </w:t>
      </w:r>
      <w:r w:rsidR="006D0058" w:rsidRPr="006D0058">
        <w:rPr>
          <w:i/>
          <w:noProof/>
        </w:rPr>
        <w:t>et al.</w:t>
      </w:r>
      <w:r w:rsidR="006D0058" w:rsidRPr="006D0058">
        <w:rPr>
          <w:noProof/>
        </w:rPr>
        <w:t>, 2011)</w:t>
      </w:r>
      <w:r w:rsidR="006D0058">
        <w:fldChar w:fldCharType="end"/>
      </w:r>
      <w:r>
        <w:t>. In general</w:t>
      </w:r>
      <w:ins w:id="553" w:author="Hannah Mossman" w:date="2021-12-19T16:40:00Z">
        <w:r w:rsidR="008C207D">
          <w:t>,</w:t>
        </w:r>
      </w:ins>
      <w:r>
        <w:t xml:space="preserve"> we </w:t>
      </w:r>
      <w:del w:id="554" w:author="Hannah Mossman" w:date="2021-12-19T16:40:00Z">
        <w:r w:rsidDel="008C207D">
          <w:delText xml:space="preserve">find </w:delText>
        </w:r>
      </w:del>
      <w:ins w:id="555" w:author="Hannah Mossman" w:date="2021-12-19T16:40:00Z">
        <w:r w:rsidR="008C207D">
          <w:t xml:space="preserve">found </w:t>
        </w:r>
      </w:ins>
      <w:r>
        <w:t xml:space="preserve">that the ecological literature is </w:t>
      </w:r>
      <w:del w:id="556" w:author="Hannah Mossman" w:date="2021-12-19T16:41:00Z">
        <w:r w:rsidDel="008C207D">
          <w:delText xml:space="preserve">too </w:delText>
        </w:r>
      </w:del>
      <w:ins w:id="557" w:author="Hannah Mossman" w:date="2021-12-19T16:41:00Z">
        <w:r w:rsidR="008C207D">
          <w:t xml:space="preserve">heavily </w:t>
        </w:r>
      </w:ins>
      <w:r>
        <w:t xml:space="preserve">focused on diet and </w:t>
      </w:r>
      <w:ins w:id="558" w:author="Hannah Mossman" w:date="2021-12-19T16:42:00Z">
        <w:r w:rsidR="004376D5">
          <w:t xml:space="preserve">further research on </w:t>
        </w:r>
      </w:ins>
      <w:del w:id="559" w:author="Hannah Mossman" w:date="2021-12-19T16:42:00Z">
        <w:r w:rsidDel="004376D5">
          <w:delText xml:space="preserve">more papers on general ecology looking at </w:delText>
        </w:r>
      </w:del>
      <w:r>
        <w:t>human impacts</w:t>
      </w:r>
      <w:ins w:id="560" w:author="Hannah Mossman" w:date="2021-12-19T16:42:00Z">
        <w:r w:rsidR="004376D5">
          <w:t>,</w:t>
        </w:r>
      </w:ins>
      <w:r>
        <w:t xml:space="preserve"> especially in less well studied parts of the range</w:t>
      </w:r>
      <w:ins w:id="561" w:author="Hannah Mossman" w:date="2021-12-19T16:42:00Z">
        <w:r w:rsidR="004376D5">
          <w:t>,</w:t>
        </w:r>
      </w:ins>
      <w:r>
        <w:t xml:space="preserve"> would be </w:t>
      </w:r>
      <w:del w:id="562" w:author="Hannah Mossman" w:date="2021-12-19T16:42:00Z">
        <w:r w:rsidDel="004376D5">
          <w:delText>a positive</w:delText>
        </w:r>
      </w:del>
      <w:ins w:id="563" w:author="Hannah Mossman" w:date="2021-12-19T16:42:00Z">
        <w:r w:rsidR="004376D5">
          <w:t>beneficial</w:t>
        </w:r>
      </w:ins>
      <w:r>
        <w:t xml:space="preserve">. </w:t>
      </w:r>
      <w:del w:id="564" w:author="Hannah Mossman" w:date="2021-12-19T16:42:00Z">
        <w:r w:rsidDel="004376D5">
          <w:delText xml:space="preserve">It is clear that </w:delText>
        </w:r>
      </w:del>
      <w:ins w:id="565" w:author="Hannah Mossman" w:date="2021-12-19T16:42:00Z">
        <w:r w:rsidR="004376D5">
          <w:t>C</w:t>
        </w:r>
      </w:ins>
      <w:del w:id="566" w:author="Hannah Mossman" w:date="2021-12-19T16:42:00Z">
        <w:r w:rsidDel="004376D5">
          <w:delText>c</w:delText>
        </w:r>
      </w:del>
      <w:r>
        <w:t xml:space="preserve">limate change </w:t>
      </w:r>
      <w:ins w:id="567" w:author="Hannah Mossman" w:date="2021-12-19T16:42:00Z">
        <w:r w:rsidR="004376D5">
          <w:t xml:space="preserve">may </w:t>
        </w:r>
      </w:ins>
      <w:del w:id="568" w:author="Hannah Mossman" w:date="2021-12-19T16:42:00Z">
        <w:r w:rsidDel="004376D5">
          <w:delText xml:space="preserve">will </w:delText>
        </w:r>
      </w:del>
      <w:r>
        <w:t xml:space="preserve">be a </w:t>
      </w:r>
      <w:del w:id="569" w:author="Hannah Mossman" w:date="2021-12-19T16:42:00Z">
        <w:r w:rsidDel="004376D5">
          <w:delText xml:space="preserve">huge </w:delText>
        </w:r>
      </w:del>
      <w:ins w:id="570" w:author="Hannah Mossman" w:date="2021-12-19T16:42:00Z">
        <w:r w:rsidR="004376D5">
          <w:t xml:space="preserve">significant </w:t>
        </w:r>
      </w:ins>
      <w:r>
        <w:t xml:space="preserve">factor in otter </w:t>
      </w:r>
      <w:ins w:id="571" w:author="Hannah Mossman" w:date="2021-12-19T16:43:00Z">
        <w:r w:rsidR="004376D5">
          <w:t xml:space="preserve">population trends </w:t>
        </w:r>
      </w:ins>
      <w:del w:id="572" w:author="Hannah Mossman" w:date="2021-12-19T16:43:00Z">
        <w:r w:rsidDel="004376D5">
          <w:delText xml:space="preserve">survival </w:delText>
        </w:r>
      </w:del>
      <w:r>
        <w:t>over the ne</w:t>
      </w:r>
      <w:ins w:id="573" w:author="Hannah Mossman" w:date="2021-12-19T16:43:00Z">
        <w:r w:rsidR="004376D5">
          <w:t>x</w:t>
        </w:r>
      </w:ins>
      <w:r>
        <w:t>t century and more investigations</w:t>
      </w:r>
      <w:r w:rsidR="004D1F39">
        <w:t xml:space="preserve"> on</w:t>
      </w:r>
      <w:r>
        <w:t xml:space="preserve"> climate change could be key in </w:t>
      </w:r>
      <w:ins w:id="574" w:author="Hannah Mossman" w:date="2021-12-19T16:43:00Z">
        <w:r w:rsidR="004376D5">
          <w:t>guiding conservation actions</w:t>
        </w:r>
      </w:ins>
      <w:del w:id="575" w:author="Hannah Mossman" w:date="2021-12-19T16:43:00Z">
        <w:r w:rsidDel="004376D5">
          <w:delText>helping ensure lutra lutras survival into beyond the 21</w:delText>
        </w:r>
        <w:r w:rsidRPr="00B34BE6" w:rsidDel="004376D5">
          <w:rPr>
            <w:vertAlign w:val="superscript"/>
          </w:rPr>
          <w:delText>st</w:delText>
        </w:r>
        <w:r w:rsidDel="004376D5">
          <w:delText xml:space="preserve"> century</w:delText>
        </w:r>
      </w:del>
      <w:r>
        <w:t xml:space="preserve">. </w:t>
      </w:r>
      <w:r w:rsidR="00D34F6A">
        <w:t xml:space="preserve">Where future research on diet is </w:t>
      </w:r>
      <w:r w:rsidR="004D1F39">
        <w:t>considered, standardised</w:t>
      </w:r>
      <w:r w:rsidR="00D34F6A">
        <w:t xml:space="preserve"> methodologies should be agreed upon to ensure cross comparison between studies is possible in the future. </w:t>
      </w:r>
    </w:p>
    <w:p w14:paraId="7EC9C3FB" w14:textId="77777777" w:rsidR="004F4F0A" w:rsidRDefault="004F4F0A" w:rsidP="00B34BE6">
      <w:pPr>
        <w:rPr>
          <w:b/>
          <w:bCs/>
        </w:rPr>
      </w:pPr>
    </w:p>
    <w:p w14:paraId="7F8C7BEE" w14:textId="77777777" w:rsidR="004F4F0A" w:rsidRDefault="004F4F0A" w:rsidP="00B34BE6">
      <w:pPr>
        <w:rPr>
          <w:b/>
          <w:bCs/>
        </w:rPr>
      </w:pPr>
    </w:p>
    <w:p w14:paraId="534A0BA7" w14:textId="1D707D88" w:rsidR="00B34BE6" w:rsidRPr="00B34BE6" w:rsidRDefault="00B34BE6" w:rsidP="00B34BE6">
      <w:pPr>
        <w:rPr>
          <w:b/>
          <w:bCs/>
        </w:rPr>
      </w:pPr>
      <w:r w:rsidRPr="00B34BE6">
        <w:rPr>
          <w:b/>
          <w:bCs/>
        </w:rPr>
        <w:t xml:space="preserve">Population </w:t>
      </w:r>
    </w:p>
    <w:p w14:paraId="13F7A524" w14:textId="34B44118" w:rsidR="00B34BE6" w:rsidRDefault="00B34BE6" w:rsidP="00B34BE6"/>
    <w:p w14:paraId="71261B61" w14:textId="37ADED70" w:rsidR="004F4F0A" w:rsidRDefault="00B34BE6" w:rsidP="00B34BE6">
      <w:r>
        <w:t xml:space="preserve">Determining the population and size and distribution of any species is perhaps the most important information </w:t>
      </w:r>
      <w:ins w:id="576" w:author="Hannah Mossman" w:date="2021-12-19T16:44:00Z">
        <w:r w:rsidR="00AE36D6">
          <w:t xml:space="preserve">needed </w:t>
        </w:r>
      </w:ins>
      <w:del w:id="577" w:author="Hannah Mossman" w:date="2021-12-19T16:44:00Z">
        <w:r w:rsidDel="00AE36D6">
          <w:delText xml:space="preserve">we have </w:delText>
        </w:r>
      </w:del>
      <w:r>
        <w:t xml:space="preserve">when </w:t>
      </w:r>
      <w:ins w:id="578" w:author="Hannah Mossman" w:date="2021-12-19T16:44:00Z">
        <w:r w:rsidR="00AE36D6">
          <w:t xml:space="preserve">acting to </w:t>
        </w:r>
      </w:ins>
      <w:r>
        <w:t xml:space="preserve">conserving a species. Unsurprisingly studies focusing on this topic </w:t>
      </w:r>
      <w:del w:id="579" w:author="Hannah Mossman" w:date="2021-12-19T16:44:00Z">
        <w:r w:rsidDel="00AE36D6">
          <w:delText xml:space="preserve">are </w:delText>
        </w:r>
      </w:del>
      <w:ins w:id="580" w:author="Hannah Mossman" w:date="2021-12-19T16:44:00Z">
        <w:r w:rsidR="00AE36D6">
          <w:t xml:space="preserve">were </w:t>
        </w:r>
      </w:ins>
      <w:r>
        <w:t>the second most numerous of any of the broad categories</w:t>
      </w:r>
      <w:ins w:id="581" w:author="Hannah Mossman" w:date="2021-12-19T16:44:00Z">
        <w:r w:rsidR="00AE36D6">
          <w:t>,</w:t>
        </w:r>
      </w:ins>
      <w:r>
        <w:t xml:space="preserve"> with 172 papers in total. Population size was the most abundant subcategory with 78 papers</w:t>
      </w:r>
      <w:ins w:id="582" w:author="Hannah Mossman" w:date="2021-12-19T16:45:00Z">
        <w:r w:rsidR="00AE36D6">
          <w:t>. T</w:t>
        </w:r>
      </w:ins>
      <w:del w:id="583" w:author="Hannah Mossman" w:date="2021-12-19T16:45:00Z">
        <w:r w:rsidDel="00AE36D6">
          <w:delText xml:space="preserve"> t</w:delText>
        </w:r>
      </w:del>
      <w:r>
        <w:t xml:space="preserve">hese </w:t>
      </w:r>
      <w:ins w:id="584" w:author="Hannah Mossman" w:date="2021-12-19T16:45:00Z">
        <w:r w:rsidR="00AE36D6">
          <w:t xml:space="preserve">were </w:t>
        </w:r>
      </w:ins>
      <w:r>
        <w:t xml:space="preserve">almost exclusively </w:t>
      </w:r>
      <w:del w:id="585" w:author="Hannah Mossman" w:date="2021-12-19T16:45:00Z">
        <w:r w:rsidDel="00AE36D6">
          <w:delText xml:space="preserve">were </w:delText>
        </w:r>
      </w:del>
      <w:r>
        <w:t>the result of population surveys looking for signs of otter activity</w:t>
      </w:r>
      <w:ins w:id="586" w:author="Hannah Mossman" w:date="2021-12-19T16:45:00Z">
        <w:r w:rsidR="00AE36D6">
          <w:t>,</w:t>
        </w:r>
      </w:ins>
      <w:r>
        <w:t xml:space="preserve"> such as spraint and holts</w:t>
      </w:r>
      <w:del w:id="587" w:author="Thomas David Hughes" w:date="2022-01-16T13:53:00Z">
        <w:r w:rsidDel="00CC2515">
          <w:delText xml:space="preserve"> </w:delText>
        </w:r>
        <w:commentRangeStart w:id="588"/>
        <w:r w:rsidR="00D34F6A" w:rsidDel="00CC2515">
          <w:fldChar w:fldCharType="begin" w:fldLock="1"/>
        </w:r>
        <w:r w:rsidR="00D34F6A" w:rsidRPr="00CC2515" w:rsidDel="00CC2515">
          <w:delInstrText>ADDIN CSL_CITATION {"citationItems":[{"id":"ITEM-1","itemData":{"ISSN":"07917945","abstract":"JSTOR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A survey of otter holts was carried out along 47km of watercourse within the River Blackwater catchment. In general, there were three types of holts and the majority (76%) were constructed in tree root systems. Holts were also located in limestone cliff faces and earthen banks. Differences in the types of holt found between the habitats were highly significant. The number of holts close to human traffic were significantly lower than those not subjected to human interference.","author":[{"dropping-particle":"","family":"O'Sullivan","given":"W. M.","non-dropping-particle":"","parse-names":false,"suffix":""}],"container-title":"BIOL.ENVIRON.PROC.R.IR.ACAD.","id":"ITEM-1","issue":"3","issued":{"date-parts":[["1993"]]},"page":"159-162","title":"The nature and distribution of otter resting sites on part of the River Blackwater catchment, southern Ireland","type":"article-journal","volume":"93 B"},"uris":["http://www.mendeley.com/documents/?uuid=b3e00a22-8c26-4c9c-a28b-2869e0670db9"]},{"id":"ITEM-2","itemData":{"DOI":"10.1644/05-MAMM-A-294R1.1","ISBN":"0022-2372","ISSN":"0022-2372","PMID":"955","abstract":"Population size of European otters (Lutra lutra) was estimated in Pollino National Park (southern Italy) by genetic typing of fresh feces collected in the field. Of 187 fecal samples gathered, 185 (98.9%) yielded otter DNA, 77 (41.2%) were successfully typed, and 23 different genotypes were identified. A nonlinear regression between the number of typed spraints and the cumulative number of identified genotypes was repeated after randomization of the sample until it gave an estimated otter population of 34–37 animals (0.18–0.20 otters/km of watercourse). The applied method represents a valuable conservation tool, combining the advantages of an indirect survey with the accuracy of an exhaustive census.","author":[{"dropping-particle":"","family":"Prigioni","given":"Claudio","non-dropping-particle":"","parse-names":false,"suffix":""},{"dropping-particle":"","family":"Remonti","given":"Luigi","non-dropping-particle":"","parse-names":false,"suffix":""},{"dropping-particle":"","family":"Balestrieri","given":"Alessandro","non-dropping-particle":"","parse-names":false,"suffix":""},{"dropping-particle":"","family":"Sgrosso","given":"Silvia","non-dropping-particle":"","parse-names":false,"suffix":""},{"dropping-particle":"","family":"Priore","given":"Giuseppe","non-dropping-particle":"","parse-names":false,"suffix":""},{"dropping-particle":"","family":"Mucci","given":"Nadia","non-dropping-particle":"","parse-names":false,"suffix":""},{"dropping-particle":"","family":"Randi","given":"Ettore","non-dropping-particle":"","parse-names":false,"suffix":""}],"container-title":"Journal of Mammalogy","id":"ITEM-2","issue":"5","issued":{"date-parts":[["2006"]]},"page":"855-858","title":"ESTIMATION OF EUROPEAN OTTER (LUTRA LUTRA) POPULATION SIZE BY FECAL DNA TYPING IN SOUTHERN ITALY","type":"article-journal","volume":"87"},"uris":["http://www.mendeley.com/documents/?uuid=6ec81990-e021-4d93-889d-53f5510ec7b3"]}],"mendeley":{"formattedCitation":"(W. M. O’Sullivan, 1993; Prigioni &lt;i&gt;et al.&lt;/i&gt;, 2006)","plainTextFormattedCitation":"(W. M. O’Sullivan, 1993; Prigioni et al., 2006)","previouslyFormattedCitation":"(W. M. O’Sullivan, 1993; Prigioni &lt;i&gt;et al.&lt;/i&gt;, 2006)"},"properties":{"noteIndex":0},"schema":"https://github.com/citation-style-language/schema/raw/master/csl-citation.json"}</w:delInstrText>
        </w:r>
        <w:r w:rsidR="00D34F6A" w:rsidDel="00CC2515">
          <w:fldChar w:fldCharType="separate"/>
        </w:r>
        <w:r w:rsidR="00D34F6A" w:rsidRPr="00CC2515" w:rsidDel="00CC2515">
          <w:rPr>
            <w:noProof/>
          </w:rPr>
          <w:delText xml:space="preserve">(W. M. O’Sullivan, 1993; Prigioni </w:delText>
        </w:r>
        <w:r w:rsidR="00D34F6A" w:rsidRPr="00CC2515" w:rsidDel="00CC2515">
          <w:rPr>
            <w:i/>
            <w:noProof/>
          </w:rPr>
          <w:delText>et al.</w:delText>
        </w:r>
        <w:r w:rsidR="00D34F6A" w:rsidRPr="00CC2515" w:rsidDel="00CC2515">
          <w:rPr>
            <w:noProof/>
          </w:rPr>
          <w:delText>, 2006)</w:delText>
        </w:r>
        <w:r w:rsidR="00D34F6A" w:rsidDel="00CC2515">
          <w:fldChar w:fldCharType="end"/>
        </w:r>
      </w:del>
      <w:ins w:id="589" w:author="Hannah Mossman" w:date="2021-12-19T16:46:00Z">
        <w:r w:rsidR="00AE36D6">
          <w:t>. T</w:t>
        </w:r>
      </w:ins>
      <w:del w:id="590" w:author="Hannah Mossman" w:date="2021-12-19T16:46:00Z">
        <w:r w:rsidDel="00AE36D6">
          <w:delText>t</w:delText>
        </w:r>
        <w:r w:rsidR="00D34F6A" w:rsidDel="00AE36D6">
          <w:delText xml:space="preserve"> </w:delText>
        </w:r>
        <w:r w:rsidR="004D1F39" w:rsidDel="00AE36D6">
          <w:delText xml:space="preserve"> </w:delText>
        </w:r>
      </w:del>
      <w:commentRangeEnd w:id="588"/>
      <w:r w:rsidR="00AE36D6">
        <w:rPr>
          <w:rStyle w:val="CommentReference"/>
        </w:rPr>
        <w:commentReference w:id="588"/>
      </w:r>
      <w:r>
        <w:t>here was a wide variety of methodologies used</w:t>
      </w:r>
      <w:ins w:id="591" w:author="Hannah Mossman" w:date="2021-12-19T16:46:00Z">
        <w:r w:rsidR="00AE36D6">
          <w:t>,</w:t>
        </w:r>
      </w:ins>
      <w:r>
        <w:t xml:space="preserve"> despite agreed </w:t>
      </w:r>
      <w:r w:rsidR="004F4F0A">
        <w:t xml:space="preserve">upon survey criteria set by the </w:t>
      </w:r>
      <w:commentRangeStart w:id="592"/>
      <w:r w:rsidR="004F4F0A">
        <w:t>IUCN</w:t>
      </w:r>
      <w:commentRangeEnd w:id="592"/>
      <w:r w:rsidR="00AE36D6">
        <w:rPr>
          <w:rStyle w:val="CommentReference"/>
        </w:rPr>
        <w:commentReference w:id="592"/>
      </w:r>
      <w:r w:rsidR="004F4F0A">
        <w:t>. Surveys are generally on a national or regional scale</w:t>
      </w:r>
      <w:ins w:id="593" w:author="Hannah Mossman" w:date="2021-12-19T16:47:00Z">
        <w:r w:rsidR="00AE36D6">
          <w:t>,</w:t>
        </w:r>
      </w:ins>
      <w:r w:rsidR="004F4F0A">
        <w:t xml:space="preserve"> unlike diet studies</w:t>
      </w:r>
      <w:ins w:id="594" w:author="Hannah Mossman" w:date="2021-12-19T16:47:00Z">
        <w:r w:rsidR="00AE36D6">
          <w:t>,</w:t>
        </w:r>
      </w:ins>
      <w:r w:rsidR="004F4F0A">
        <w:t xml:space="preserve"> however </w:t>
      </w:r>
      <w:ins w:id="595" w:author="Thomas David Hughes" w:date="2022-01-16T13:55:00Z">
        <w:r w:rsidR="00CC2515">
          <w:t xml:space="preserve">as is the case with diet studies </w:t>
        </w:r>
      </w:ins>
      <w:r w:rsidR="004F4F0A">
        <w:t xml:space="preserve">the variable methodologies make direct comparisons </w:t>
      </w:r>
      <w:commentRangeStart w:id="596"/>
      <w:commentRangeStart w:id="597"/>
      <w:r w:rsidR="004F4F0A">
        <w:t>difficul</w:t>
      </w:r>
      <w:r w:rsidR="004D1F39">
        <w:t>t</w:t>
      </w:r>
      <w:r w:rsidR="00D34F6A">
        <w:t xml:space="preserve"> </w:t>
      </w:r>
      <w:r w:rsidR="00D34F6A">
        <w:fldChar w:fldCharType="begin" w:fldLock="1"/>
      </w:r>
      <w:r w:rsidR="00D34F6A">
        <w:instrText>ADDIN CSL_CITATION {"citationItems":[{"id":"ITEM-1","itemData":{"author":[{"dropping-particle":"","family":"O'Sullivan","given":"W M","non-dropping-particle":"","parse-names":false,"suffix":""}],"container-title":"Biology and Environment: Proceedings of the Royal Irish Academy","id":"ITEM-1","issue":"1","issued":{"date-parts":[["1993"]]},"page":"49-53","title":"Efficiency and limitations of the standard otter (Lutra lutra) survey technique in Ireland","type":"paper-conference","volume":"93"},"uris":["http://www.mendeley.com/documents/?uuid=9982eb07-e773-429d-9bb2-5469d0e75491"]}],"mendeley":{"formattedCitation":"(W M O’Sullivan, 1993)","plainTextFormattedCitation":"(W M O’Sullivan, 1993)","previouslyFormattedCitation":"(W M O’Sullivan, 1993)"},"properties":{"noteIndex":0},"schema":"https://github.com/citation-style-language/schema/raw/master/csl-citation.json"}</w:instrText>
      </w:r>
      <w:r w:rsidR="00D34F6A">
        <w:fldChar w:fldCharType="separate"/>
      </w:r>
      <w:r w:rsidR="00D34F6A" w:rsidRPr="00D34F6A">
        <w:rPr>
          <w:noProof/>
        </w:rPr>
        <w:t>(W M O’Sullivan, 1993)</w:t>
      </w:r>
      <w:r w:rsidR="00D34F6A">
        <w:fldChar w:fldCharType="end"/>
      </w:r>
      <w:r w:rsidR="004F4F0A">
        <w:t>.</w:t>
      </w:r>
      <w:commentRangeEnd w:id="596"/>
      <w:r w:rsidR="00AE36D6">
        <w:rPr>
          <w:rStyle w:val="CommentReference"/>
        </w:rPr>
        <w:commentReference w:id="596"/>
      </w:r>
      <w:commentRangeEnd w:id="597"/>
      <w:r w:rsidR="00AE36D6">
        <w:rPr>
          <w:rStyle w:val="CommentReference"/>
        </w:rPr>
        <w:commentReference w:id="597"/>
      </w:r>
      <w:r w:rsidR="004F4F0A">
        <w:t xml:space="preserve"> Population genetics papers started to appear in the 1990s and </w:t>
      </w:r>
      <w:r w:rsidR="004D1F39">
        <w:t>have</w:t>
      </w:r>
      <w:r w:rsidR="004F4F0A">
        <w:t xml:space="preserve"> bec</w:t>
      </w:r>
      <w:ins w:id="598" w:author="Hannah Mossman" w:date="2021-12-19T16:49:00Z">
        <w:r w:rsidR="00AE36D6">
          <w:t>o</w:t>
        </w:r>
      </w:ins>
      <w:del w:id="599" w:author="Hannah Mossman" w:date="2021-12-19T16:49:00Z">
        <w:r w:rsidR="004F4F0A" w:rsidDel="00AE36D6">
          <w:delText>a</w:delText>
        </w:r>
      </w:del>
      <w:r w:rsidR="004F4F0A">
        <w:t>me the most rapidly expanding subcategory</w:t>
      </w:r>
      <w:ins w:id="600" w:author="Hannah Mossman" w:date="2021-12-19T16:49:00Z">
        <w:r w:rsidR="00AE36D6">
          <w:t>;</w:t>
        </w:r>
      </w:ins>
      <w:r w:rsidR="004F4F0A">
        <w:t xml:space="preserve"> currently</w:t>
      </w:r>
      <w:ins w:id="601" w:author="Hannah Mossman" w:date="2021-12-19T16:49:00Z">
        <w:r w:rsidR="00AE36D6">
          <w:t>,</w:t>
        </w:r>
      </w:ins>
      <w:r w:rsidR="004F4F0A">
        <w:t xml:space="preserve"> it is the second most abundant topic with 42 papers</w:t>
      </w:r>
      <w:ins w:id="602" w:author="Hannah Mossman" w:date="2021-12-19T16:49:00Z">
        <w:r w:rsidR="00AE36D6">
          <w:t>.</w:t>
        </w:r>
      </w:ins>
      <w:r w:rsidR="004F4F0A">
        <w:t xml:space="preserve"> </w:t>
      </w:r>
      <w:ins w:id="603" w:author="Hannah Mossman" w:date="2021-12-19T16:49:00Z">
        <w:r w:rsidR="00AE36D6">
          <w:t>T</w:t>
        </w:r>
      </w:ins>
      <w:del w:id="604" w:author="Hannah Mossman" w:date="2021-12-19T16:49:00Z">
        <w:r w:rsidR="004F4F0A" w:rsidDel="00AE36D6">
          <w:delText>t</w:delText>
        </w:r>
      </w:del>
      <w:r w:rsidR="004F4F0A">
        <w:t xml:space="preserve">here have been several national studies </w:t>
      </w:r>
      <w:r w:rsidR="004D1F39">
        <w:t xml:space="preserve">and </w:t>
      </w:r>
      <w:r w:rsidR="004F4F0A">
        <w:t>western Europe has been studied extensively and in the case of Germany population genetics is the most abundant topic published</w:t>
      </w:r>
      <w:r w:rsidR="00D34F6A">
        <w:t xml:space="preserve"> </w:t>
      </w:r>
      <w:r w:rsidR="00D34F6A">
        <w:fldChar w:fldCharType="begin" w:fldLock="1"/>
      </w:r>
      <w:r w:rsidR="00D962A5">
        <w:instrText>ADDIN CSL_CITATION {"citationItems":[{"id":"ITEM-1","itemData":{"DOI":"10.1111/1755-0998.12717","ISSN":"1755-0998","PMID":"28921927","abstract":"Biodiversity has suffered a dramatic global decline during the past decades, and monitoring tools are urgently needed providing data for the development and evaluation of conservation efforts both on a species and on a genetic level. However, in wild species, the assessment of genetic diversity is often hampered by the lack of suitable genetic markers. In this article, we present Random Amplicon Sequencing (RAMseq), a novel approach for fast and cost-effective detection of single nucleotide polymorphisms (SNPs) in nonmodel species by semideep sequencing of random amplicons. By applying RAMseq to the Eurasian otter (Lutra lutra), we identified 238 putative SNPs after quality filtering of all candidate loci and were able to validate 32 of 77 loci tested. In a second step, we evaluated the genotyping performance of these SNP loci in noninvasive samples, one of the most challenging genotyping applications, by comparing it with genotyping results of the same faecal samples at microsatellite markers. We compared (i) polymerase chain reaction (PCR) success rate, (ii) genotyping errors and (iii) Mendelian inheritance (population parameters). SNPs produced a significantly higher PCR success rate (75.5% vs. 65.1%) and lower mean allelic error rate (8.8% vs. 13.3%) than microsatellites, but showed a higher allelic dropout rate (29.7% vs. 19.8%). Genotyping results showed no deviations from Mendelian inheritance in any of the SNP loci. Hence, RAMseq appears to be a valuable tool for the detection of genetic markers in nonmodel species, which is a common challenge in conservation genetic studies.","author":[{"dropping-particle":"","family":"Bayerl","given":"Helmut","non-dropping-particle":"","parse-names":false,"suffix":""},{"dropping-particle":"","family":"Kraus","given":"Robert H.S.","non-dropping-particle":"","parse-names":false,"suffix":""},{"dropping-particle":"","family":"Nowak","given":"Carsten","non-dropping-particle":"","parse-names":false,"suffix":""},{"dropping-particle":"","family":"Foerster","given":"Daniel W.","non-dropping-particle":"","parse-names":false,"suffix":""},{"dropping-particle":"","family":"Fickel","given":"Joerns","non-dropping-particle":"","parse-names":false,"suffix":""},{"dropping-particle":"","family":"Kuehn","given":"Ralph","non-dropping-particle":"","parse-names":false,"suffix":""}],"container-title":"Molecular ecology resources","id":"ITEM-1","issue":"1","issued":{"date-parts":[["2018","1","1"]]},"page":"107-117","publisher":"Mol Ecol Resour","title":"Fast and cost-effective single nucleotide polymorphism (SNP) detection in the absence of a reference genome using semideep next-generation Random Amplicon Sequencing (RAMseq)","type":"article-journal","volume":"18"},"uris":["http://www.mendeley.com/documents/?uuid=17eac849-bb27-3d28-8232-2c4b486419fe"]},{"id":"ITEM-2","itemData":{"author":[{"dropping-particle":"","family":"Lampa","given":"Simone","non-dropping-particle":"","parse-names":false,"suffix":""},{"dropping-particle":"","family":"Mihoub","given":"Jean-Baptiste","non-dropping-particle":"","parse-names":false,"suffix":""},{"dropping-particle":"","family":"Gruber","given":"Bernd","non-dropping-particle":"","parse-names":false,"suffix":""},{"dropping-particle":"","family":"Klenke","given":"Reinhard","non-dropping-particle":"","parse-names":false,"suffix":""},{"dropping-particle":"","family":"Henle","given":"Klaus","non-dropping-particle":"","parse-names":false,"suffix":""}],"container-title":"From Faeces to Ecology and Behaviour--Non-Invasive Microsatellite Genotyping as a Means to Study Wild Otters (Lutra lutra)","id":"ITEM-2","issued":{"date-parts":[["2015"]]},"page":"69","publisher":"University of Jena","title":"Non-invasive genetic mark-recapture as a means to study population dynamic and spatial use of Eurasian otters (Lutra lutra) in a fish pond landscape","type":"article-journal"},"uris":["http://www.mendeley.com/documents/?uuid=e99c6655-ccf5-4951-b649-8f624d389ad5"]}],"mendeley":{"formattedCitation":"(Lampa &lt;i&gt;et al.&lt;/i&gt;, 2015; Bayerl &lt;i&gt;et al.&lt;/i&gt;, 2018)","plainTextFormattedCitation":"(Lampa et al., 2015; Bayerl et al., 2018)","previouslyFormattedCitation":"(Lampa &lt;i&gt;et al.&lt;/i&gt;, 2015; Bayerl &lt;i&gt;et al.&lt;/i&gt;, 2018)"},"properties":{"noteIndex":0},"schema":"https://github.com/citation-style-language/schema/raw/master/csl-citation.json"}</w:instrText>
      </w:r>
      <w:r w:rsidR="00D34F6A">
        <w:fldChar w:fldCharType="separate"/>
      </w:r>
      <w:r w:rsidR="00D34F6A" w:rsidRPr="00D34F6A">
        <w:rPr>
          <w:noProof/>
        </w:rPr>
        <w:t xml:space="preserve">(Lampa </w:t>
      </w:r>
      <w:r w:rsidR="00D34F6A" w:rsidRPr="00D34F6A">
        <w:rPr>
          <w:i/>
          <w:noProof/>
        </w:rPr>
        <w:t>et al.</w:t>
      </w:r>
      <w:r w:rsidR="00D34F6A" w:rsidRPr="00D34F6A">
        <w:rPr>
          <w:noProof/>
        </w:rPr>
        <w:t xml:space="preserve">, 2015; Bayerl </w:t>
      </w:r>
      <w:r w:rsidR="00D34F6A" w:rsidRPr="00D34F6A">
        <w:rPr>
          <w:i/>
          <w:noProof/>
        </w:rPr>
        <w:t>et al.</w:t>
      </w:r>
      <w:r w:rsidR="00D34F6A" w:rsidRPr="00D34F6A">
        <w:rPr>
          <w:noProof/>
        </w:rPr>
        <w:t>, 2018)</w:t>
      </w:r>
      <w:r w:rsidR="00D34F6A">
        <w:fldChar w:fldCharType="end"/>
      </w:r>
      <w:r w:rsidR="004F4F0A">
        <w:t xml:space="preserve">. </w:t>
      </w:r>
      <w:r w:rsidR="004D1F39">
        <w:t>A</w:t>
      </w:r>
      <w:r w:rsidR="004F4F0A">
        <w:t xml:space="preserve">lmost all papers have been </w:t>
      </w:r>
      <w:r w:rsidR="00D34F6A">
        <w:t xml:space="preserve">on microsatellites </w:t>
      </w:r>
      <w:r w:rsidR="004F4F0A">
        <w:t>published using capillary electrophoresis and the field is still dependent on a relatively small number of microsatellite loci developed in the early 1990s</w:t>
      </w:r>
      <w:ins w:id="605" w:author="Hannah Mossman" w:date="2021-12-19T16:50:00Z">
        <w:r w:rsidR="00AE36D6">
          <w:t>,</w:t>
        </w:r>
      </w:ins>
      <w:r w:rsidR="004F4F0A">
        <w:t xml:space="preserve"> although some have been developed more recently.</w:t>
      </w:r>
      <w:r w:rsidR="00D34F6A">
        <w:t xml:space="preserve"> One paper on </w:t>
      </w:r>
      <w:r w:rsidR="00D962A5">
        <w:t xml:space="preserve">SNPs has been published in Germany </w:t>
      </w:r>
      <w:r w:rsidR="00D962A5">
        <w:fldChar w:fldCharType="begin" w:fldLock="1"/>
      </w:r>
      <w:r w:rsidR="00D962A5">
        <w:instrText>ADDIN CSL_CITATION {"citationItems":[{"id":"ITEM-1","itemData":{"DOI":"10.1111/1755-0998.12717","ISSN":"1755-0998","PMID":"28921927","abstract":"Biodiversity has suffered a dramatic global decline during the past decades, and monitoring tools are urgently needed providing data for the development and evaluation of conservation efforts both on a species and on a genetic level. However, in wild species, the assessment of genetic diversity is often hampered by the lack of suitable genetic markers. In this article, we present Random Amplicon Sequencing (RAMseq), a novel approach for fast and cost-effective detection of single nucleotide polymorphisms (SNPs) in nonmodel species by semideep sequencing of random amplicons. By applying RAMseq to the Eurasian otter (Lutra lutra), we identified 238 putative SNPs after quality filtering of all candidate loci and were able to validate 32 of 77 loci tested. In a second step, we evaluated the genotyping performance of these SNP loci in noninvasive samples, one of the most challenging genotyping applications, by comparing it with genotyping results of the same faecal samples at microsatellite markers. We compared (i) polymerase chain reaction (PCR) success rate, (ii) genotyping errors and (iii) Mendelian inheritance (population parameters). SNPs produced a significantly higher PCR success rate (75.5% vs. 65.1%) and lower mean allelic error rate (8.8% vs. 13.3%) than microsatellites, but showed a higher allelic dropout rate (29.7% vs. 19.8%). Genotyping results showed no deviations from Mendelian inheritance in any of the SNP loci. Hence, RAMseq appears to be a valuable tool for the detection of genetic markers in nonmodel species, which is a common challenge in conservation genetic studies.","author":[{"dropping-particle":"","family":"Bayerl","given":"Helmut","non-dropping-particle":"","parse-names":false,"suffix":""},{"dropping-particle":"","family":"Kraus","given":"Robert H.S.","non-dropping-particle":"","parse-names":false,"suffix":""},{"dropping-particle":"","family":"Nowak","given":"Carsten","non-dropping-particle":"","parse-names":false,"suffix":""},{"dropping-particle":"","family":"Foerster","given":"Daniel W.","non-dropping-particle":"","parse-names":false,"suffix":""},{"dropping-particle":"","family":"Fickel","given":"Joerns","non-dropping-particle":"","parse-names":false,"suffix":""},{"dropping-particle":"","family":"Kuehn","given":"Ralph","non-dropping-particle":"","parse-names":false,"suffix":""}],"container-title":"Molecular ecology resources","id":"ITEM-1","issue":"1","issued":{"date-parts":[["2018","1","1"]]},"page":"107-117","publisher":"Mol Ecol Resour","title":"Fast and cost-effective single nucleotide polymorphism (SNP) detection in the absence of a reference genome using semideep next-generation Random Amplicon Sequencing (RAMseq)","type":"article-journal","volume":"18"},"uris":["http://www.mendeley.com/documents/?uuid=17eac849-bb27-3d28-8232-2c4b486419fe"]}],"mendeley":{"formattedCitation":"(Bayerl &lt;i&gt;et al.&lt;/i&gt;, 2018)","plainTextFormattedCitation":"(Bayerl et al., 2018)","previouslyFormattedCitation":"(Bayerl &lt;i&gt;et al.&lt;/i&gt;, 2018)"},"properties":{"noteIndex":0},"schema":"https://github.com/citation-style-language/schema/raw/master/csl-citation.json"}</w:instrText>
      </w:r>
      <w:r w:rsidR="00D962A5">
        <w:fldChar w:fldCharType="separate"/>
      </w:r>
      <w:r w:rsidR="00D962A5" w:rsidRPr="00D962A5">
        <w:rPr>
          <w:noProof/>
        </w:rPr>
        <w:t xml:space="preserve">(Bayerl </w:t>
      </w:r>
      <w:r w:rsidR="00D962A5" w:rsidRPr="00D962A5">
        <w:rPr>
          <w:i/>
          <w:noProof/>
        </w:rPr>
        <w:t>et al.</w:t>
      </w:r>
      <w:r w:rsidR="00D962A5" w:rsidRPr="00D962A5">
        <w:rPr>
          <w:noProof/>
        </w:rPr>
        <w:t>, 2018)</w:t>
      </w:r>
      <w:r w:rsidR="00D962A5">
        <w:fldChar w:fldCharType="end"/>
      </w:r>
      <w:r w:rsidR="00D962A5">
        <w:t xml:space="preserve"> and </w:t>
      </w:r>
      <w:del w:id="606" w:author="Hannah Mossman" w:date="2021-12-19T16:50:00Z">
        <w:r w:rsidR="00D962A5" w:rsidDel="00AE36D6">
          <w:delText xml:space="preserve">we feel </w:delText>
        </w:r>
      </w:del>
      <w:r w:rsidR="00D962A5">
        <w:t>further investigation with this technique would be preferable to microsatellite based methods</w:t>
      </w:r>
      <w:ins w:id="607" w:author="Hannah Mossman" w:date="2021-12-19T16:50:00Z">
        <w:r w:rsidR="00AE36D6">
          <w:t>,</w:t>
        </w:r>
      </w:ins>
      <w:r w:rsidR="00D962A5">
        <w:t xml:space="preserve"> which show low diversity </w:t>
      </w:r>
      <w:r w:rsidR="004D1F39">
        <w:t xml:space="preserve">throughout </w:t>
      </w:r>
      <w:r w:rsidR="00D962A5">
        <w:t xml:space="preserve">the species range </w:t>
      </w:r>
      <w:r w:rsidR="00D962A5">
        <w:fldChar w:fldCharType="begin" w:fldLock="1"/>
      </w:r>
      <w:r w:rsidR="00D962A5">
        <w:instrText>ADDIN CSL_CITATION {"citationItems":[{"id":"ITEM-1","itemData":{"DOI":"10.1007/s10592-010-0054-3","ISBN":"1566-0621","ISSN":"15660621","abstract":"Eurasian otter populations strongly declined and partially disappeared due to global and local causes (habitat destruction, water pollution, human persecution) in parts of their continental range. Conservation strategies, based on reintroduction projects or restoration of dispersal corridors, should rely on sound knowledge of the historical or recent consequences of population genetic structuring. Here we present the results of a survey performed on 616 samples, collected from 19 European countries, genotyped at the mtDNA control-region and 11 autosomal microsatellites. The mtDNA variability was low (nucleotide diversity = 0.0014; average number of pairwise differences = 2.25), suggesting that extant otter mtDNA lineages originated recently. A star-shaped mtDNA network did not allow outlining any phylogeographic inference. Microsatellites were only moderately variable (Ho = 0.50; He = 0.58, on average across populations), the average allele number was low (observed Ao = 4.9, range 2.5-6.8; effective Ae = 2.8; range 1.6-3.7), suggesting small historical effective population size. Extant otters likely originated from the expansion of a single refugial population. Bayesian clustering and landscape genetic analyses however indicate that local populations are genetically differentiated, perhaps as consequence of post-glacial demographic fluctuations and recent isolation. These results delineate a framework that should be used for implementing conservation programs in Europe, particularly if they are based on the reintroduction of wild or captive-reproduced otters. © 2010 Springer Science+Business Media B.V.","author":[{"dropping-particle":"","family":"Mucci","given":"Nadia","non-dropping-particle":"","parse-names":false,"suffix":""},{"dropping-particle":"","family":"Arrendal","given":"Johanna","non-dropping-particle":"","parse-names":false,"suffix":""},{"dropping-particle":"","family":"Ansorge","given":"Hermann","non-dropping-particle":"","parse-names":false,"suffix":""},{"dropping-particle":"","family":"Bailey","given":"Michael","non-dropping-particle":"","parse-names":false,"suffix":""},{"dropping-particle":"","family":"Bodner","given":"Michaela","non-dropping-particle":"","parse-names":false,"suffix":""},{"dropping-particle":"","family":"Delibes","given":"Miguel","non-dropping-particle":"","parse-names":false,"suffix":""},{"dropping-particle":"","family":"Ferrando","given":"Ainhoa","non-dropping-particle":"","parse-names":false,"suffix":""},{"dropping-particle":"","family":"Fournier","given":"Pascal","non-dropping-particle":"","parse-names":false,"suffix":""},{"dropping-particle":"","family":"Fournier","given":"Christine","non-dropping-particle":"","parse-names":false,"suffix":""},{"dropping-particle":"","family":"Godoy","given":"José A.","non-dropping-particle":"","parse-names":false,"suffix":""},{"dropping-particle":"","family":"Hajkova","given":"Petra","non-dropping-particle":"","parse-names":false,"suffix":""},{"dropping-particle":"","family":"Hauer","given":"Silke","non-dropping-particle":"","parse-names":false,"suffix":""},{"dropping-particle":"","family":"Heggberget","given":"Thrine Moen","non-dropping-particle":"","parse-names":false,"suffix":""},{"dropping-particle":"","family":"Heidecke","given":"Dietrich","non-dropping-particle":"","parse-names":false,"suffix":""},{"dropping-particle":"","family":"Kirjavainen","given":"Harri","non-dropping-particle":"","parse-names":false,"suffix":""},{"dropping-particle":"","family":"Krueger","given":"Hans Heinrich","non-dropping-particle":"","parse-names":false,"suffix":""},{"dropping-particle":"","family":"Kvaloy","given":"Kirsti","non-dropping-particle":"","parse-names":false,"suffix":""},{"dropping-particle":"","family":"Lafontaine","given":"Lionel","non-dropping-particle":"","parse-names":false,"suffix":""},{"dropping-particle":"","family":"Lanszki","given":"József","non-dropping-particle":"","parse-names":false,"suffix":""},{"dropping-particle":"","family":"Lemarchand","given":"Charles","non-dropping-particle":"","parse-names":false,"suffix":""},{"dropping-particle":"","family":"Liukko","given":"Ulla Maija","non-dropping-particle":"","parse-names":false,"suffix":""},{"dropping-particle":"","family":"Loeschcke","given":"Volker","non-dropping-particle":"","parse-names":false,"suffix":""},{"dropping-particle":"","family":"Ludwig","given":"Gilbert","non-dropping-particle":"","parse-names":false,"suffix":""},{"dropping-particle":"","family":"Madsen","given":"Aksel Bo","non-dropping-particle":"","parse-names":false,"suffix":""},{"dropping-particle":"","family":"Mercier","given":"Laurent","non-dropping-particle":"","parse-names":false,"suffix":""},{"dropping-particle":"","family":"Ozolins","given":"Janis","non-dropping-particle":"","parse-names":false,"suffix":""},{"dropping-particle":"","family":"Paunovic","given":"Momir","non-dropping-particle":"","parse-names":false,"suffix":""},{"dropping-particle":"","family":"Pertoldi","given":"Cino","non-dropping-particle":"","parse-names":false,"suffix":""},{"dropping-particle":"","family":"Piriz","given":"Ana","non-dropping-particle":"","parse-names":false,"suffix":""},{"dropping-particle":"","family":"Prigioni","given":"Claudio","non-dropping-particle":"","parse-names":false,"suffix":""},{"dropping-particle":"","family":"Santos-Reis","given":"Margarida","non-dropping-particle":"","parse-names":false,"suffix":""},{"dropping-particle":"","family":"Luis","given":"Teresa Sales","non-dropping-particle":"","parse-names":false,"suffix":""},{"dropping-particle":"","family":"Stjernberg","given":"Torsten","non-dropping-particle":"","parse-names":false,"suffix":""},{"dropping-particle":"","family":"Schmid","given":"Hans","non-dropping-particle":"","parse-names":false,"suffix":""},{"dropping-particle":"","family":"Suchentrunk","given":"Franz","non-dropping-particle":"","parse-names":false,"suffix":""},{"dropping-particle":"","family":"Teubner","given":"Jens","non-dropping-particle":"","parse-names":false,"suffix":""},{"dropping-particle":"","family":"Tornberg","given":"Risto","non-dropping-particle":"","parse-names":false,"suffix":""},{"dropping-particle":"","family":"Zinke","given":"Olaf","non-dropping-particle":"","parse-names":false,"suffix":""},{"dropping-particle":"","family":"Randi","given":"Ettore","non-dropping-particle":"","parse-names":false,"suffix":""}],"container-title":"Conservation Genetics","id":"ITEM-1","issue":"2","issued":{"date-parts":[["2010"]]},"page":"583-599","title":"Genetic diversity and landscape genetic structure of otter (Lutra lutra) populations in Europe","type":"article-journal","volume":"11"},"uris":["http://www.mendeley.com/documents/?uuid=01388424-898e-4318-9cbe-251c689446f7"]}],"mendeley":{"formattedCitation":"(Mucci &lt;i&gt;et al.&lt;/i&gt;, 2010)","plainTextFormattedCitation":"(Mucci et al., 2010)","previouslyFormattedCitation":"(Mucci &lt;i&gt;et al.&lt;/i&gt;, 2010)"},"properties":{"noteIndex":0},"schema":"https://github.com/citation-style-language/schema/raw/master/csl-citation.json"}</w:instrText>
      </w:r>
      <w:r w:rsidR="00D962A5">
        <w:fldChar w:fldCharType="separate"/>
      </w:r>
      <w:r w:rsidR="00D962A5" w:rsidRPr="00D962A5">
        <w:rPr>
          <w:noProof/>
        </w:rPr>
        <w:t xml:space="preserve">(Mucci </w:t>
      </w:r>
      <w:r w:rsidR="00D962A5" w:rsidRPr="00D962A5">
        <w:rPr>
          <w:i/>
          <w:noProof/>
        </w:rPr>
        <w:t>et al.</w:t>
      </w:r>
      <w:r w:rsidR="00D962A5" w:rsidRPr="00D962A5">
        <w:rPr>
          <w:noProof/>
        </w:rPr>
        <w:t>, 2010)</w:t>
      </w:r>
      <w:r w:rsidR="00D962A5">
        <w:fldChar w:fldCharType="end"/>
      </w:r>
      <w:r w:rsidR="00D962A5">
        <w:t>.</w:t>
      </w:r>
    </w:p>
    <w:p w14:paraId="26E7690A" w14:textId="77777777" w:rsidR="004F4F0A" w:rsidRDefault="004F4F0A" w:rsidP="00B34BE6"/>
    <w:p w14:paraId="4A7CE83E" w14:textId="11B8275B" w:rsidR="004F4F0A" w:rsidRDefault="004F4F0A" w:rsidP="00B34BE6">
      <w:r>
        <w:t xml:space="preserve">Many genetics papers on </w:t>
      </w:r>
      <w:ins w:id="608" w:author="Hannah Mossman" w:date="2021-12-19T16:51:00Z">
        <w:r w:rsidR="008757C8" w:rsidRPr="008757C8">
          <w:rPr>
            <w:i/>
            <w:iCs/>
            <w:rPrChange w:id="609" w:author="Hannah Mossman" w:date="2021-12-19T16:51:00Z">
              <w:rPr/>
            </w:rPrChange>
          </w:rPr>
          <w:t>L</w:t>
        </w:r>
      </w:ins>
      <w:del w:id="610" w:author="Hannah Mossman" w:date="2021-12-19T16:51:00Z">
        <w:r w:rsidRPr="008757C8" w:rsidDel="008757C8">
          <w:rPr>
            <w:i/>
            <w:iCs/>
            <w:rPrChange w:id="611" w:author="Hannah Mossman" w:date="2021-12-19T16:51:00Z">
              <w:rPr/>
            </w:rPrChange>
          </w:rPr>
          <w:delText>l</w:delText>
        </w:r>
      </w:del>
      <w:r w:rsidRPr="008757C8">
        <w:rPr>
          <w:i/>
          <w:iCs/>
          <w:rPrChange w:id="612" w:author="Hannah Mossman" w:date="2021-12-19T16:51:00Z">
            <w:rPr/>
          </w:rPrChange>
        </w:rPr>
        <w:t>utra lutra</w:t>
      </w:r>
      <w:r>
        <w:t xml:space="preserve"> have also looked at population structure </w:t>
      </w:r>
      <w:ins w:id="613" w:author="Hannah Mossman" w:date="2021-12-19T16:51:00Z">
        <w:r w:rsidR="008757C8">
          <w:t>(</w:t>
        </w:r>
      </w:ins>
      <w:del w:id="614" w:author="Hannah Mossman" w:date="2021-12-19T16:51:00Z">
        <w:r w:rsidDel="008757C8">
          <w:delText>it was the 3</w:delText>
        </w:r>
        <w:r w:rsidRPr="004F4F0A" w:rsidDel="008757C8">
          <w:rPr>
            <w:vertAlign w:val="superscript"/>
          </w:rPr>
          <w:delText>rd</w:delText>
        </w:r>
        <w:r w:rsidDel="008757C8">
          <w:delText xml:space="preserve"> most common subcategory with </w:delText>
        </w:r>
      </w:del>
      <w:r>
        <w:t>27 papers</w:t>
      </w:r>
      <w:ins w:id="615" w:author="Hannah Mossman" w:date="2021-12-19T16:51:00Z">
        <w:r w:rsidR="008757C8">
          <w:t>)</w:t>
        </w:r>
      </w:ins>
      <w:r>
        <w:t>. These papers have more often looked at mitochondrial sequences as opposed to short tandem repeats most utilized in population size papers</w:t>
      </w:r>
      <w:r w:rsidR="00D962A5">
        <w:t xml:space="preserve"> </w:t>
      </w:r>
      <w:r w:rsidR="00D962A5">
        <w:fldChar w:fldCharType="begin" w:fldLock="1"/>
      </w:r>
      <w:r w:rsidR="00D962A5">
        <w:instrText>ADDIN CSL_CITATION {"citationItems":[{"id":"ITEM-1","itemData":{"DOI":"10.1016/j.mambio.2014.09.005","ISBN":"16165047","ISSN":"16181476","abstract":"A number of mammal species in Europe, including the Eurasian otter (Lutra lutra), have experienced a decline in population size in the 20th century due to persecution, environmental pollution and ongoing habitat fragmentation. This has often led to a substantial loss of genetic diversity which may threaten population viability. While otters have been studied in some detail genetically, the northern part of the Fennoscandian range has not been covered well so far. By explicitly focussing on the genetics of otter populations from northern Sweden and Finland we aimed at closing that gap. To infer their genetic structure and diversity, we analysed sequences of the mitochondrial control region and 12 nuclear microsatellite markers in 197 Eurasian otters from Sweden and Finland. Variability of the mitochondrial control region was low overall but still revealed previously undetected haplotypes unique to the Finnish otter population. Expected heterozygosities in Fennoscandia were within the range previously reported.Bayesian cluster analysis of our microsatellite data revealed genetic structuring of the Swedish otter populations. In contrast, we observed a high degree of admixture among the Finnish populations that we also found at the geographic border of the two countries (Lapland).Admixed ancestry in Finnish otters suggests that gene flow from the Swedish to Central European populations is potentially facilitated via the Finnish otter populations connecting the Swedish animals with otter populations in mainland Europe.","author":[{"dropping-particle":"","family":"Honnen","given":"Ann Christin","non-dropping-particle":"","parse-names":false,"suffix":""},{"dropping-particle":"","family":"Roos","given":"Anna","non-dropping-particle":"","parse-names":false,"suffix":""},{"dropping-particle":"","family":"Stjernberg","given":"Torsten","non-dropping-particle":"","parse-names":false,"suffix":""},{"dropping-particle":"","family":"Zachos","given":"Frank E.","non-dropping-particle":"","parse-names":false,"suffix":""}],"container-title":"Mammalian Biology","id":"ITEM-1","issue":"1","issued":{"date-parts":[["2015"]]},"page":"47-53","title":"Genetic analysis of Eurasian otters (Lutra lutra) reveals high admixture in Finland and pronounced differentiation in Sweden","type":"article-journal","volume":"80"},"uris":["http://www.mendeley.com/documents/?uuid=f85fb5fd-f159-4e34-b824-ba3f7af91074"]}],"mendeley":{"formattedCitation":"(Honnen &lt;i&gt;et al.&lt;/i&gt;, 2015)","plainTextFormattedCitation":"(Honnen et al., 2015)","previouslyFormattedCitation":"(Honnen &lt;i&gt;et al.&lt;/i&gt;, 2015)"},"properties":{"noteIndex":0},"schema":"https://github.com/citation-style-language/schema/raw/master/csl-citation.json"}</w:instrText>
      </w:r>
      <w:r w:rsidR="00D962A5">
        <w:fldChar w:fldCharType="separate"/>
      </w:r>
      <w:r w:rsidR="00D962A5" w:rsidRPr="00D962A5">
        <w:rPr>
          <w:noProof/>
        </w:rPr>
        <w:t xml:space="preserve">(Honnen </w:t>
      </w:r>
      <w:r w:rsidR="00D962A5" w:rsidRPr="00D962A5">
        <w:rPr>
          <w:i/>
          <w:noProof/>
        </w:rPr>
        <w:t>et al.</w:t>
      </w:r>
      <w:r w:rsidR="00D962A5" w:rsidRPr="00D962A5">
        <w:rPr>
          <w:noProof/>
        </w:rPr>
        <w:t>, 2015)</w:t>
      </w:r>
      <w:r w:rsidR="00D962A5">
        <w:fldChar w:fldCharType="end"/>
      </w:r>
      <w:r>
        <w:t xml:space="preserve">. Often such </w:t>
      </w:r>
      <w:r w:rsidR="00627BB0">
        <w:t>studies</w:t>
      </w:r>
      <w:r>
        <w:t xml:space="preserve"> have looked into the evolutionary history of </w:t>
      </w:r>
      <w:ins w:id="616" w:author="Hannah Mossman" w:date="2021-12-19T16:51:00Z">
        <w:r w:rsidR="008757C8" w:rsidRPr="008757C8">
          <w:rPr>
            <w:i/>
            <w:iCs/>
            <w:rPrChange w:id="617" w:author="Hannah Mossman" w:date="2021-12-19T16:51:00Z">
              <w:rPr/>
            </w:rPrChange>
          </w:rPr>
          <w:t>L</w:t>
        </w:r>
      </w:ins>
      <w:del w:id="618" w:author="Hannah Mossman" w:date="2021-12-19T16:51:00Z">
        <w:r w:rsidRPr="008757C8" w:rsidDel="008757C8">
          <w:rPr>
            <w:i/>
            <w:iCs/>
            <w:rPrChange w:id="619" w:author="Hannah Mossman" w:date="2021-12-19T16:51:00Z">
              <w:rPr/>
            </w:rPrChange>
          </w:rPr>
          <w:delText>l</w:delText>
        </w:r>
      </w:del>
      <w:r w:rsidRPr="008757C8">
        <w:rPr>
          <w:i/>
          <w:iCs/>
          <w:rPrChange w:id="620" w:author="Hannah Mossman" w:date="2021-12-19T16:51:00Z">
            <w:rPr/>
          </w:rPrChange>
        </w:rPr>
        <w:t>utra lutra</w:t>
      </w:r>
      <w:r>
        <w:t xml:space="preserve"> and the demographic changes the species has undergone </w:t>
      </w:r>
      <w:ins w:id="621" w:author="Hannah Mossman" w:date="2021-12-19T16:52:00Z">
        <w:r w:rsidR="008757C8">
          <w:t>recently</w:t>
        </w:r>
      </w:ins>
      <w:del w:id="622" w:author="Hannah Mossman" w:date="2021-12-19T16:52:00Z">
        <w:r w:rsidDel="008757C8">
          <w:delText>in the recent</w:delText>
        </w:r>
      </w:del>
      <w:r>
        <w:t xml:space="preserve"> as well as the distant past</w:t>
      </w:r>
      <w:r w:rsidR="00D962A5">
        <w:t xml:space="preserve"> </w:t>
      </w:r>
      <w:r w:rsidR="00D962A5">
        <w:fldChar w:fldCharType="begin" w:fldLock="1"/>
      </w:r>
      <w:r w:rsidR="00D962A5">
        <w:instrText>ADDIN CSL_CITATION {"citationItems":[{"id":"ITEM-1","itemData":{"DOI":"10.1644/13-MAMM-A-201","ISSN":"0022-2372","abstract":"Abstract The Eurasian otter (Lutra lutra) is recovering from well-documented population declines that occurred during the 20th century. Little is known about the genetic impact of these declines in northern Britain and the current understanding of otter genetic structure in Britain is incomplete. This study reexamines genetic structure in Scotland, one of the otter's major strongholds in the United Kingdom, and combines data with a published microsatellite data set from the remainder of the United Kingdom to produce the 1st comprehensive assessment of genetic structure across the entirety of mainland Britain. We show that there is a remarkable contrast in genetic structure of otters in northern Britain compared to the south. Population fragmentation and high levels of genetic structure were typical of southern Britain, whereas in the north we observed a virtually panmictic population. These results imply very different demographic histories of otters in these 2 regions. Our findings also suggest a more fa...","author":[{"dropping-particle":"","family":"Stanton","given":"David W. G.","non-dropping-particle":"","parse-names":false,"suffix":""},{"dropping-particle":"","family":"Hobbs","given":"Geoff I.","non-dropping-particle":"","parse-names":false,"suffix":""},{"dropping-particle":"","family":"McCafferty","given":"Dominic J.","non-dropping-particle":"","parse-names":false,"suffix":""},{"dropping-particle":"","family":"Chadwick","given":"Elizabeth a.","non-dropping-particle":"","parse-names":false,"suffix":""},{"dropping-particle":"","family":"Philbey","given":"Adrian W.","non-dropping-particle":"","parse-names":false,"suffix":""},{"dropping-particle":"","family":"Saccheri","given":"Ilik J.","non-dropping-particle":"","parse-names":false,"suffix":""},{"dropping-particle":"","family":"Slater","given":"Fred M.","non-dropping-particle":"","parse-names":false,"suffix":""},{"dropping-particle":"","family":"Bruford","given":"Michael W.","non-dropping-particle":"","parse-names":false,"suffix":""}],"container-title":"Journal of Mammalogy","id":"ITEM-1","issue":"4","issued":{"date-parts":[["2014"]]},"page":"814-823","title":"Contrasting genetic structure of the Eurasian otter ( Lutra lutra ) across a latitudinal divide","type":"article-journal","volume":"95"},"uris":["http://www.mendeley.com/documents/?uuid=13a71d82-477c-4143-9d6d-3a9246d0c644"]}],"mendeley":{"formattedCitation":"(Stanton &lt;i&gt;et al.&lt;/i&gt;, 2014)","plainTextFormattedCitation":"(Stanton et al., 2014)","previouslyFormattedCitation":"(Stanton &lt;i&gt;et al.&lt;/i&gt;, 2014)"},"properties":{"noteIndex":0},"schema":"https://github.com/citation-style-language/schema/raw/master/csl-citation.json"}</w:instrText>
      </w:r>
      <w:r w:rsidR="00D962A5">
        <w:fldChar w:fldCharType="separate"/>
      </w:r>
      <w:r w:rsidR="00D962A5" w:rsidRPr="00D962A5">
        <w:rPr>
          <w:noProof/>
        </w:rPr>
        <w:t xml:space="preserve">(Stanton </w:t>
      </w:r>
      <w:r w:rsidR="00D962A5" w:rsidRPr="00D962A5">
        <w:rPr>
          <w:i/>
          <w:noProof/>
        </w:rPr>
        <w:t>et al.</w:t>
      </w:r>
      <w:r w:rsidR="00D962A5" w:rsidRPr="00D962A5">
        <w:rPr>
          <w:noProof/>
        </w:rPr>
        <w:t>, 2014)</w:t>
      </w:r>
      <w:r w:rsidR="00D962A5">
        <w:fldChar w:fldCharType="end"/>
      </w:r>
      <w:r>
        <w:t xml:space="preserve">. As is the case for </w:t>
      </w:r>
      <w:r>
        <w:lastRenderedPageBreak/>
        <w:t>population studies using microsatellites</w:t>
      </w:r>
      <w:ins w:id="623" w:author="Hannah Mossman" w:date="2021-12-19T16:52:00Z">
        <w:r w:rsidR="008757C8">
          <w:t>,</w:t>
        </w:r>
      </w:ins>
      <w:del w:id="624" w:author="Hannah Mossman" w:date="2021-12-19T16:52:00Z">
        <w:r w:rsidDel="008757C8">
          <w:delText xml:space="preserve"> the </w:delText>
        </w:r>
        <w:r w:rsidR="00627BB0" w:rsidDel="008757C8">
          <w:delText xml:space="preserve">people </w:delText>
        </w:r>
        <w:r w:rsidDel="008757C8">
          <w:delText xml:space="preserve">have </w:delText>
        </w:r>
        <w:r w:rsidR="00627BB0" w:rsidDel="008757C8">
          <w:delText xml:space="preserve">mostly </w:delText>
        </w:r>
        <w:r w:rsidDel="008757C8">
          <w:delText>used</w:delText>
        </w:r>
      </w:del>
      <w:r>
        <w:t xml:space="preserve"> capillary electrophoresis </w:t>
      </w:r>
      <w:ins w:id="625" w:author="Hannah Mossman" w:date="2021-12-19T16:52:00Z">
        <w:r w:rsidR="008757C8">
          <w:t xml:space="preserve">has been most used </w:t>
        </w:r>
      </w:ins>
      <w:r>
        <w:t xml:space="preserve">and other technologies have not been fully explored. </w:t>
      </w:r>
    </w:p>
    <w:p w14:paraId="04617DFB" w14:textId="2B2ABAEF" w:rsidR="004F4F0A" w:rsidRDefault="004F4F0A" w:rsidP="00B34BE6"/>
    <w:p w14:paraId="396B3759" w14:textId="06910400" w:rsidR="004F4F0A" w:rsidRDefault="008757C8" w:rsidP="00B34BE6">
      <w:ins w:id="626" w:author="Hannah Mossman" w:date="2021-12-19T16:54:00Z">
        <w:r>
          <w:t xml:space="preserve">Reintroductions were popular in the 1980s and 1990s when the populations of </w:t>
        </w:r>
        <w:r w:rsidRPr="00D60FDF">
          <w:rPr>
            <w:i/>
            <w:iCs/>
          </w:rPr>
          <w:t>Lutra lutra</w:t>
        </w:r>
        <w:r>
          <w:t xml:space="preserve"> were in severe decline in Western Europe. S</w:t>
        </w:r>
      </w:ins>
      <w:ins w:id="627" w:author="Hannah Mossman" w:date="2021-12-19T16:55:00Z">
        <w:r>
          <w:t xml:space="preserve">ix papers on reintroductions have been published, </w:t>
        </w:r>
      </w:ins>
      <w:del w:id="628" w:author="Hannah Mossman" w:date="2021-12-19T16:55:00Z">
        <w:r w:rsidR="004F4F0A" w:rsidDel="008757C8">
          <w:delText>Other subcategories that have been explored in a small number of papers include reintroductions</w:delText>
        </w:r>
      </w:del>
      <w:del w:id="629" w:author="Hannah Mossman" w:date="2021-12-19T16:52:00Z">
        <w:r w:rsidR="004F4F0A" w:rsidDel="008757C8">
          <w:delText xml:space="preserve"> </w:delText>
        </w:r>
      </w:del>
      <w:del w:id="630" w:author="Hannah Mossman" w:date="2021-12-19T16:53:00Z">
        <w:r w:rsidR="004F4F0A" w:rsidDel="008757C8">
          <w:delText xml:space="preserve">these </w:delText>
        </w:r>
      </w:del>
      <w:del w:id="631" w:author="Hannah Mossman" w:date="2021-12-19T16:54:00Z">
        <w:r w:rsidR="004F4F0A" w:rsidDel="008757C8">
          <w:delText xml:space="preserve">were popular in the 1980s and 1990s when the populations of </w:delText>
        </w:r>
        <w:r w:rsidR="004F4F0A" w:rsidRPr="008757C8" w:rsidDel="008757C8">
          <w:rPr>
            <w:i/>
            <w:iCs/>
            <w:rPrChange w:id="632" w:author="Hannah Mossman" w:date="2021-12-19T16:54:00Z">
              <w:rPr/>
            </w:rPrChange>
          </w:rPr>
          <w:delText>Lutra lutra</w:delText>
        </w:r>
        <w:r w:rsidR="004F4F0A" w:rsidDel="008757C8">
          <w:delText xml:space="preserve"> were in severe decline in Western Europe </w:delText>
        </w:r>
      </w:del>
      <w:del w:id="633" w:author="Hannah Mossman" w:date="2021-12-19T16:55:00Z">
        <w:r w:rsidR="004F4F0A" w:rsidDel="008757C8">
          <w:delText xml:space="preserve">6 of these papers were published </w:delText>
        </w:r>
      </w:del>
      <w:r w:rsidR="00D962A5">
        <w:t xml:space="preserve">although the outcomes of these interventions in the long term remain unclear </w:t>
      </w:r>
      <w:r w:rsidR="00D962A5">
        <w:fldChar w:fldCharType="begin" w:fldLock="1"/>
      </w:r>
      <w:r w:rsidR="00437868">
        <w:instrText>ADDIN CSL_CITATION {"citationItems":[{"id":"ITEM-1","itemData":{"DOI":"10.1023/B:COGE.0000014059.49606.dd","ISBN":"1566-0621","ISSN":"15660621","PMID":"366","abstract":"The translocation of individuals from one population to another is a common technique in wildlife conservation. However, the outcome of translocation programs is not always properly evaluated and the relative contribution of released individuals to the resident population often remains unknown. We used mitochondrial DNA and autosomal genetic markers to evaluate the success of a translocation program of Eurasian otters (Lutra lutra) in Sweden. The program is regarded as successful because of subsequent population growths. Norwegian otters used for the restocking program could be genetically differentiated from Swedish otters. The releases took place at two sites. In an area south of the first site, where 47 otters were released, no genetic contribution of the introduced animals to the population could be observed and the genetic diversity was lower than before the releases. At the second site, the release of seven otters led to a change in genetic composition of the resident population. The results of this study suggest that the growth of the otter population after the restocking may not be as dependent on the releases as initially suspected. The genetic effects of the translocations appear to be restricted to areas in the immediate vicinity of the release sites.","author":[{"dropping-particle":"","family":"Arrendal","given":"Johanna","non-dropping-particle":"","parse-names":false,"suffix":""},{"dropping-particle":"","family":"Walker","given":"Christopher W.","non-dropping-particle":"","parse-names":false,"suffix":""},{"dropping-particle":"","family":"Sundqvist","given":"Anna Karin","non-dropping-particle":"","parse-names":false,"suffix":""},{"dropping-particle":"","family":"Hellborg","given":"Linda","non-dropping-particle":"","parse-names":false,"suffix":""},{"dropping-particle":"","family":"Vilà","given":"Carles","non-dropping-particle":"","parse-names":false,"suffix":""}],"container-title":"Conservation Genetics","id":"ITEM-1","issue":"1","issued":{"date-parts":[["2004"]]},"page":"79-88","title":"Genetic evaluation of an otter translocation program","type":"article-journal","volume":"5"},"uris":["http://www.mendeley.com/documents/?uuid=2e33e7ce-1a4a-48ac-ad8a-f86b73245d59"]}],"mendeley":{"formattedCitation":"(Arrendal &lt;i&gt;et al.&lt;/i&gt;, 2004)","plainTextFormattedCitation":"(Arrendal et al., 2004)","previouslyFormattedCitation":"(Arrendal &lt;i&gt;et al.&lt;/i&gt;, 2004)"},"properties":{"noteIndex":0},"schema":"https://github.com/citation-style-language/schema/raw/master/csl-citation.json"}</w:instrText>
      </w:r>
      <w:r w:rsidR="00D962A5">
        <w:fldChar w:fldCharType="separate"/>
      </w:r>
      <w:r w:rsidR="00D962A5" w:rsidRPr="00D962A5">
        <w:rPr>
          <w:noProof/>
        </w:rPr>
        <w:t xml:space="preserve">(Arrendal </w:t>
      </w:r>
      <w:r w:rsidR="00D962A5" w:rsidRPr="00D962A5">
        <w:rPr>
          <w:i/>
          <w:noProof/>
        </w:rPr>
        <w:t>et al.</w:t>
      </w:r>
      <w:r w:rsidR="00D962A5" w:rsidRPr="00D962A5">
        <w:rPr>
          <w:noProof/>
        </w:rPr>
        <w:t>, 2004)</w:t>
      </w:r>
      <w:r w:rsidR="00D962A5">
        <w:fldChar w:fldCharType="end"/>
      </w:r>
      <w:r w:rsidR="004F4F0A">
        <w:t>. Reintroduction programmes have not been as prevalent more recently as the current outlook for the otter is not as negative as it was in that period</w:t>
      </w:r>
      <w:r w:rsidR="00D962A5">
        <w:t xml:space="preserve"> especially in Europe where all </w:t>
      </w:r>
      <w:r w:rsidR="00437868">
        <w:t>the reintroductions took place</w:t>
      </w:r>
      <w:r w:rsidR="004F4F0A">
        <w:t xml:space="preserve">. </w:t>
      </w:r>
    </w:p>
    <w:p w14:paraId="665D5E98" w14:textId="77777777" w:rsidR="004F4F0A" w:rsidRDefault="004F4F0A" w:rsidP="00B34BE6"/>
    <w:p w14:paraId="2BA6DB16" w14:textId="5AEABB83" w:rsidR="004F4F0A" w:rsidRDefault="004F4F0A" w:rsidP="00B34BE6">
      <w:r>
        <w:t>In general population studies</w:t>
      </w:r>
      <w:del w:id="634" w:author="Hannah Mossman" w:date="2021-12-19T16:56:00Z">
        <w:r w:rsidDel="002637B9">
          <w:delText xml:space="preserve"> lutra lutra</w:delText>
        </w:r>
      </w:del>
      <w:r>
        <w:t xml:space="preserve"> have focused on surveys providing important information on the distribution and general size of subpopulations across the range</w:t>
      </w:r>
      <w:ins w:id="635" w:author="Hannah Mossman" w:date="2021-12-19T16:57:00Z">
        <w:r w:rsidR="002637B9">
          <w:t>.</w:t>
        </w:r>
      </w:ins>
      <w:r>
        <w:t xml:space="preserve"> </w:t>
      </w:r>
      <w:ins w:id="636" w:author="Hannah Mossman" w:date="2021-12-19T16:57:00Z">
        <w:r w:rsidR="002637B9">
          <w:t>T</w:t>
        </w:r>
      </w:ins>
      <w:del w:id="637" w:author="Hannah Mossman" w:date="2021-12-19T16:57:00Z">
        <w:r w:rsidDel="002637B9">
          <w:delText>t</w:delText>
        </w:r>
      </w:del>
      <w:r>
        <w:t>his has been crucial but in future further standardisation and expansion of such surveys may be necessary</w:t>
      </w:r>
      <w:r w:rsidR="00437868">
        <w:t xml:space="preserve"> </w:t>
      </w:r>
      <w:r w:rsidR="00437868">
        <w:fldChar w:fldCharType="begin" w:fldLock="1"/>
      </w:r>
      <w:r w:rsidR="00437868">
        <w:instrText>ADDIN CSL_CITATION {"citationItems":[{"id":"ITEM-1","itemData":{"DOI":"10.1016/0006-3207(86)90050-9","ISBN":"0006-3207","ISSN":"00063207","PMID":"2291","abstract":"Because the survey of distribution of faeces (spraints) of otters is so frequently used in the assessment of otter populations and otter habitat use, we have studied the spatial relation between sprainting and various criteria of otter activity and presence. In a marine habitat on Shetland spraints were found to be associated with otter holts and habitat features, such as freshwater pools. There was no correlation between sprainting and the frequency of use of an area by otters. This casts doubt on the use of spraint surveys as a method to assess habitat utilisation by otters. It is argued that, with reservation, spraint surveys may be used for comparing otter populations between large stretches of river, or coast, with similar vegetation and physiography. © 1986.","author":[{"dropping-particle":"","family":"Kruuk","given":"H.","non-dropping-particle":"","parse-names":false,"suffix":""},{"dropping-particle":"","family":"Conroy","given":"J. W.H.","non-dropping-particle":"","parse-names":false,"suffix":""},{"dropping-particle":"","family":"Glimmerveen","given":"U.","non-dropping-particle":"","parse-names":false,"suffix":""},{"dropping-particle":"","family":"Ouwerkerk","given":"E. J.","non-dropping-particle":"","parse-names":false,"suffix":""}],"container-title":"Biological Conservation","id":"ITEM-1","issue":"2","issued":{"date-parts":[["1986"]]},"page":"187-194","title":"The use of spraints to survey populations of otters Lutra lutra","type":"article-journal","volume":"35"},"uris":["http://www.mendeley.com/documents/?uuid=4b5eedea-670e-4eff-8a23-d479d528c399"]},{"id":"ITEM-2","itemData":{"DOI":"10.1007/s00114-010-0737-0","ISBN":"0028-1042","ISSN":"00281042","PMID":"21080153","abstract":"False negative detections may bias the surveys for rare species and reduce the reliability of models based on the proportion of occupied patches. We assessed the detectability of the Eurasian otter Lutra lutra through the standard survey method by analysing the detection history of 28 sampling stretches surveyed monthly between March 2001 and January 2003. Each survey negative for otter spraints was considered as a false negative if the otter had been recorded in the previous and/or following month (respectively, cFN and FN). Otter marking intensity (MI) (MI=N° of spraints per kilometre) was calculated and assumed to represent an index of its relative abundance. Spraints were found in 81.7% of all surveys. Yearly MI ranged from 1.02 to 101.4 spraints per kilometre. In 2002, mean MI was significantly lower than in the previous year, while no clear seasonal trend could be outlined. The minimum number of surveys required to establish the occurrence of the otter, as estimated by a probability model, was 2.6 and was inversely related to MI. For a sub-sample of 18 sampling stretches, the relation between the frequency of both cFN and FN and five variables of potential interest for otters was tested by means of stepwise linear multiple regressions, yielding two highly significant models, which both included only MI as the explanatory variable. The frequency of both FN and cFN was correlated to MI and the resulting equations used to assess the percentage of surveys positive for otters in both years. After the correction for non-detections, otter site occupancy did not vary between the 2 years, except for one river when applying the more conservative estimate of false negatives (cFN). Multiple visits and the assessing of MI should become standard components of otter surveys. This approach has broad applicability and may be applied to assess the large-scale distribution of other rare or elusive mammalian carnivores.","author":[{"dropping-particle":"","family":"Balestrieri","given":"Alessandro","non-dropping-particle":"","parse-names":false,"suffix":""},{"dropping-particle":"","family":"Remonti","given":"Luigi","non-dropping-particle":"","parse-names":false,"suffix":""},{"dropping-particle":"","family":"Prigioni","given":"Claudio","non-dropping-particle":"","parse-names":false,"suffix":""}],"container-title":"Naturwissenschaften","id":"ITEM-2","issue":"1","issued":{"date-parts":[["2011"]]},"page":"23-31","title":"Detectability of the Eurasian otter by standard surveys: An approach using marking intensity to estimate false negative rates","type":"article-journal","volume":"98"},"uris":["http://www.mendeley.com/documents/?uuid=4aeecc70-6461-42e2-bf9c-4b6febc60c36"]}],"mendeley":{"formattedCitation":"(Kruuk &lt;i&gt;et al.&lt;/i&gt;, 1986; Balestrieri, Remonti and Prigioni, 2011)","plainTextFormattedCitation":"(Kruuk et al., 1986; Balestrieri, Remonti and Prigioni, 2011)","previouslyFormattedCitation":"(Kruuk &lt;i&gt;et al.&lt;/i&gt;, 1986; Balestrieri, Remonti and Prigioni, 2011)"},"properties":{"noteIndex":0},"schema":"https://github.com/citation-style-language/schema/raw/master/csl-citation.json"}</w:instrText>
      </w:r>
      <w:r w:rsidR="00437868">
        <w:fldChar w:fldCharType="separate"/>
      </w:r>
      <w:r w:rsidR="00437868" w:rsidRPr="00437868">
        <w:rPr>
          <w:noProof/>
        </w:rPr>
        <w:t xml:space="preserve">(Kruuk </w:t>
      </w:r>
      <w:r w:rsidR="00437868" w:rsidRPr="00437868">
        <w:rPr>
          <w:i/>
          <w:noProof/>
        </w:rPr>
        <w:t>et al.</w:t>
      </w:r>
      <w:r w:rsidR="00437868" w:rsidRPr="00437868">
        <w:rPr>
          <w:noProof/>
        </w:rPr>
        <w:t>, 1986; Balestrieri, Remonti and Prigioni, 2011)</w:t>
      </w:r>
      <w:r w:rsidR="00437868">
        <w:fldChar w:fldCharType="end"/>
      </w:r>
      <w:r>
        <w:t>. Population genetic studies have found to have low genetic diversity meaning future studies could focus on newer genome wide sequencing technologies such as RAD sequencing and nanopore</w:t>
      </w:r>
      <w:ins w:id="638" w:author="Hannah Mossman" w:date="2021-12-19T16:57:00Z">
        <w:r w:rsidR="002637B9">
          <w:t>-</w:t>
        </w:r>
      </w:ins>
      <w:del w:id="639" w:author="Hannah Mossman" w:date="2021-12-19T16:57:00Z">
        <w:r w:rsidDel="002637B9">
          <w:delText xml:space="preserve"> </w:delText>
        </w:r>
      </w:del>
      <w:r>
        <w:t>based sequencers to look for diversity in different areas of the genome</w:t>
      </w:r>
      <w:ins w:id="640" w:author="Hannah Mossman" w:date="2021-12-19T16:59:00Z">
        <w:r w:rsidR="00FE3ED2">
          <w:t>,</w:t>
        </w:r>
      </w:ins>
      <w:r>
        <w:t xml:space="preserve"> although this will require the use of different sample types as faecal samples are not usable with these technologies. The relatively small number of markers has meant that the majority of population genetics can be directly compared making projects on a continental scale</w:t>
      </w:r>
      <w:ins w:id="641" w:author="Hannah Mossman" w:date="2021-12-19T17:01:00Z">
        <w:r w:rsidR="00FE3ED2">
          <w:t xml:space="preserve"> possible</w:t>
        </w:r>
      </w:ins>
      <w:ins w:id="642" w:author="Hannah Mossman" w:date="2021-12-19T17:00:00Z">
        <w:r w:rsidR="00FE3ED2">
          <w:t>,</w:t>
        </w:r>
      </w:ins>
      <w:r>
        <w:t xml:space="preserve"> such as was the case with the Europe</w:t>
      </w:r>
      <w:ins w:id="643" w:author="Hannah Mossman" w:date="2021-12-19T17:01:00Z">
        <w:r w:rsidR="00FE3ED2">
          <w:t>-</w:t>
        </w:r>
      </w:ins>
      <w:del w:id="644" w:author="Hannah Mossman" w:date="2021-12-19T17:01:00Z">
        <w:r w:rsidDel="00FE3ED2">
          <w:delText xml:space="preserve"> </w:delText>
        </w:r>
      </w:del>
      <w:r>
        <w:t xml:space="preserve">wide study </w:t>
      </w:r>
      <w:del w:id="645" w:author="Hannah Mossman" w:date="2021-12-19T17:01:00Z">
        <w:r w:rsidDel="00FE3ED2">
          <w:delText>possible</w:delText>
        </w:r>
      </w:del>
      <w:r w:rsidR="00437868">
        <w:fldChar w:fldCharType="begin" w:fldLock="1"/>
      </w:r>
      <w:r w:rsidR="00437868">
        <w:instrText>ADDIN CSL_CITATION {"citationItems":[{"id":"ITEM-1","itemData":{"DOI":"10.1007/s10592-010-0054-3","ISBN":"1566-0621","ISSN":"15660621","abstract":"Eurasian otter populations strongly declined and partially disappeared due to global and local causes (habitat destruction, water pollution, human persecution) in parts of their continental range. Conservation strategies, based on reintroduction projects or restoration of dispersal corridors, should rely on sound knowledge of the historical or recent consequences of population genetic structuring. Here we present the results of a survey performed on 616 samples, collected from 19 European countries, genotyped at the mtDNA control-region and 11 autosomal microsatellites. The mtDNA variability was low (nucleotide diversity = 0.0014; average number of pairwise differences = 2.25), suggesting that extant otter mtDNA lineages originated recently. A star-shaped mtDNA network did not allow outlining any phylogeographic inference. Microsatellites were only moderately variable (Ho = 0.50; He = 0.58, on average across populations), the average allele number was low (observed Ao = 4.9, range 2.5-6.8; effective Ae = 2.8; range 1.6-3.7), suggesting small historical effective population size. Extant otters likely originated from the expansion of a single refugial population. Bayesian clustering and landscape genetic analyses however indicate that local populations are genetically differentiated, perhaps as consequence of post-glacial demographic fluctuations and recent isolation. These results delineate a framework that should be used for implementing conservation programs in Europe, particularly if they are based on the reintroduction of wild or captive-reproduced otters. © 2010 Springer Science+Business Media B.V.","author":[{"dropping-particle":"","family":"Mucci","given":"Nadia","non-dropping-particle":"","parse-names":false,"suffix":""},{"dropping-particle":"","family":"Arrendal","given":"Johanna","non-dropping-particle":"","parse-names":false,"suffix":""},{"dropping-particle":"","family":"Ansorge","given":"Hermann","non-dropping-particle":"","parse-names":false,"suffix":""},{"dropping-particle":"","family":"Bailey","given":"Michael","non-dropping-particle":"","parse-names":false,"suffix":""},{"dropping-particle":"","family":"Bodner","given":"Michaela","non-dropping-particle":"","parse-names":false,"suffix":""},{"dropping-particle":"","family":"Delibes","given":"Miguel","non-dropping-particle":"","parse-names":false,"suffix":""},{"dropping-particle":"","family":"Ferrando","given":"Ainhoa","non-dropping-particle":"","parse-names":false,"suffix":""},{"dropping-particle":"","family":"Fournier","given":"Pascal","non-dropping-particle":"","parse-names":false,"suffix":""},{"dropping-particle":"","family":"Fournier","given":"Christine","non-dropping-particle":"","parse-names":false,"suffix":""},{"dropping-particle":"","family":"Godoy","given":"José A.","non-dropping-particle":"","parse-names":false,"suffix":""},{"dropping-particle":"","family":"Hajkova","given":"Petra","non-dropping-particle":"","parse-names":false,"suffix":""},{"dropping-particle":"","family":"Hauer","given":"Silke","non-dropping-particle":"","parse-names":false,"suffix":""},{"dropping-particle":"","family":"Heggberget","given":"Thrine Moen","non-dropping-particle":"","parse-names":false,"suffix":""},{"dropping-particle":"","family":"Heidecke","given":"Dietrich","non-dropping-particle":"","parse-names":false,"suffix":""},{"dropping-particle":"","family":"Kirjavainen","given":"Harri","non-dropping-particle":"","parse-names":false,"suffix":""},{"dropping-particle":"","family":"Krueger","given":"Hans Heinrich","non-dropping-particle":"","parse-names":false,"suffix":""},{"dropping-particle":"","family":"Kvaloy","given":"Kirsti","non-dropping-particle":"","parse-names":false,"suffix":""},{"dropping-particle":"","family":"Lafontaine","given":"Lionel","non-dropping-particle":"","parse-names":false,"suffix":""},{"dropping-particle":"","family":"Lanszki","given":"József","non-dropping-particle":"","parse-names":false,"suffix":""},{"dropping-particle":"","family":"Lemarchand","given":"Charles","non-dropping-particle":"","parse-names":false,"suffix":""},{"dropping-particle":"","family":"Liukko","given":"Ulla Maija","non-dropping-particle":"","parse-names":false,"suffix":""},{"dropping-particle":"","family":"Loeschcke","given":"Volker","non-dropping-particle":"","parse-names":false,"suffix":""},{"dropping-particle":"","family":"Ludwig","given":"Gilbert","non-dropping-particle":"","parse-names":false,"suffix":""},{"dropping-particle":"","family":"Madsen","given":"Aksel Bo","non-dropping-particle":"","parse-names":false,"suffix":""},{"dropping-particle":"","family":"Mercier","given":"Laurent","non-dropping-particle":"","parse-names":false,"suffix":""},{"dropping-particle":"","family":"Ozolins","given":"Janis","non-dropping-particle":"","parse-names":false,"suffix":""},{"dropping-particle":"","family":"Paunovic","given":"Momir","non-dropping-particle":"","parse-names":false,"suffix":""},{"dropping-particle":"","family":"Pertoldi","given":"Cino","non-dropping-particle":"","parse-names":false,"suffix":""},{"dropping-particle":"","family":"Piriz","given":"Ana","non-dropping-particle":"","parse-names":false,"suffix":""},{"dropping-particle":"","family":"Prigioni","given":"Claudio","non-dropping-particle":"","parse-names":false,"suffix":""},{"dropping-particle":"","family":"Santos-Reis","given":"Margarida","non-dropping-particle":"","parse-names":false,"suffix":""},{"dropping-particle":"","family":"Luis","given":"Teresa Sales","non-dropping-particle":"","parse-names":false,"suffix":""},{"dropping-particle":"","family":"Stjernberg","given":"Torsten","non-dropping-particle":"","parse-names":false,"suffix":""},{"dropping-particle":"","family":"Schmid","given":"Hans","non-dropping-particle":"","parse-names":false,"suffix":""},{"dropping-particle":"","family":"Suchentrunk","given":"Franz","non-dropping-particle":"","parse-names":false,"suffix":""},{"dropping-particle":"","family":"Teubner","given":"Jens","non-dropping-particle":"","parse-names":false,"suffix":""},{"dropping-particle":"","family":"Tornberg","given":"Risto","non-dropping-particle":"","parse-names":false,"suffix":""},{"dropping-particle":"","family":"Zinke","given":"Olaf","non-dropping-particle":"","parse-names":false,"suffix":""},{"dropping-particle":"","family":"Randi","given":"Ettore","non-dropping-particle":"","parse-names":false,"suffix":""}],"container-title":"Conservation Genetics","id":"ITEM-1","issue":"2","issued":{"date-parts":[["2010"]]},"page":"583-599","title":"Genetic diversity and landscape genetic structure of otter (Lutra lutra) populations in Europe","type":"article-journal","volume":"11"},"uris":["http://www.mendeley.com/documents/?uuid=01388424-898e-4318-9cbe-251c689446f7"]}],"mendeley":{"formattedCitation":"(Mucci &lt;i&gt;et al.&lt;/i&gt;, 2010)","plainTextFormattedCitation":"(Mucci et al., 2010)","previouslyFormattedCitation":"(Mucci &lt;i&gt;et al.&lt;/i&gt;, 2010)"},"properties":{"noteIndex":0},"schema":"https://github.com/citation-style-language/schema/raw/master/csl-citation.json"}</w:instrText>
      </w:r>
      <w:r w:rsidR="00437868">
        <w:fldChar w:fldCharType="separate"/>
      </w:r>
      <w:r w:rsidR="00437868" w:rsidRPr="00437868">
        <w:rPr>
          <w:noProof/>
        </w:rPr>
        <w:t xml:space="preserve">(Mucci </w:t>
      </w:r>
      <w:r w:rsidR="00437868" w:rsidRPr="00437868">
        <w:rPr>
          <w:i/>
          <w:noProof/>
        </w:rPr>
        <w:t>et al.</w:t>
      </w:r>
      <w:r w:rsidR="00437868" w:rsidRPr="00437868">
        <w:rPr>
          <w:noProof/>
        </w:rPr>
        <w:t>, 2010)</w:t>
      </w:r>
      <w:r w:rsidR="00437868">
        <w:fldChar w:fldCharType="end"/>
      </w:r>
      <w:r>
        <w:t xml:space="preserve">. It would be a positive step if methodologies can be established with new techniques to ensure that it is possible to compare future studies with the new sequencing techniques in a similar way. </w:t>
      </w:r>
    </w:p>
    <w:p w14:paraId="777C25BF" w14:textId="70C115FB" w:rsidR="004F4F0A" w:rsidDel="00E014A4" w:rsidRDefault="004F4F0A" w:rsidP="00B34BE6">
      <w:pPr>
        <w:rPr>
          <w:del w:id="646" w:author="Thomas David Hughes" w:date="2022-01-19T23:37:00Z"/>
        </w:rPr>
      </w:pPr>
    </w:p>
    <w:p w14:paraId="3A75394B" w14:textId="77777777" w:rsidR="004F4F0A" w:rsidDel="00E014A4" w:rsidRDefault="004F4F0A" w:rsidP="00B34BE6">
      <w:pPr>
        <w:rPr>
          <w:del w:id="647" w:author="Thomas David Hughes" w:date="2022-01-19T23:37:00Z"/>
        </w:rPr>
      </w:pPr>
    </w:p>
    <w:p w14:paraId="581664A8" w14:textId="77777777" w:rsidR="00B34BE6" w:rsidDel="00E014A4" w:rsidRDefault="00B34BE6" w:rsidP="00B34BE6">
      <w:pPr>
        <w:rPr>
          <w:del w:id="648" w:author="Thomas David Hughes" w:date="2022-01-19T23:37:00Z"/>
        </w:rPr>
      </w:pPr>
    </w:p>
    <w:p w14:paraId="380D78A8" w14:textId="77777777" w:rsidR="00437868" w:rsidDel="00E014A4" w:rsidRDefault="00437868" w:rsidP="00B34BE6">
      <w:pPr>
        <w:rPr>
          <w:del w:id="649" w:author="Thomas David Hughes" w:date="2022-01-19T23:37:00Z"/>
          <w:b/>
          <w:bCs/>
        </w:rPr>
      </w:pPr>
    </w:p>
    <w:p w14:paraId="17055A18" w14:textId="77777777" w:rsidR="00437868" w:rsidDel="00E014A4" w:rsidRDefault="00437868" w:rsidP="00B34BE6">
      <w:pPr>
        <w:rPr>
          <w:del w:id="650" w:author="Thomas David Hughes" w:date="2022-01-19T23:37:00Z"/>
          <w:b/>
          <w:bCs/>
        </w:rPr>
      </w:pPr>
    </w:p>
    <w:p w14:paraId="0A6BB921" w14:textId="77777777" w:rsidR="00437868" w:rsidRDefault="00437868" w:rsidP="00B34BE6">
      <w:pPr>
        <w:rPr>
          <w:b/>
          <w:bCs/>
        </w:rPr>
      </w:pPr>
    </w:p>
    <w:p w14:paraId="796034F4" w14:textId="77777777" w:rsidR="00CE1BFC" w:rsidRDefault="00CE1BFC" w:rsidP="00B34BE6">
      <w:pPr>
        <w:rPr>
          <w:b/>
          <w:bCs/>
        </w:rPr>
      </w:pPr>
    </w:p>
    <w:p w14:paraId="001E7240" w14:textId="77777777" w:rsidR="00CE1BFC" w:rsidRDefault="00CE1BFC" w:rsidP="00B34BE6">
      <w:pPr>
        <w:rPr>
          <w:b/>
          <w:bCs/>
        </w:rPr>
      </w:pPr>
      <w:del w:id="651" w:author="Thomas David Hughes" w:date="2022-01-19T23:14:00Z">
        <w:r w:rsidDel="00CC2515">
          <w:rPr>
            <w:b/>
            <w:bCs/>
          </w:rPr>
          <w:delText>\</w:delText>
        </w:r>
      </w:del>
    </w:p>
    <w:p w14:paraId="40AE19EB" w14:textId="76B7B16C" w:rsidR="00B34BE6" w:rsidRPr="00B34BE6" w:rsidRDefault="00B34BE6" w:rsidP="00B34BE6">
      <w:pPr>
        <w:rPr>
          <w:b/>
          <w:bCs/>
        </w:rPr>
      </w:pPr>
      <w:r w:rsidRPr="00B34BE6">
        <w:rPr>
          <w:b/>
          <w:bCs/>
        </w:rPr>
        <w:t xml:space="preserve">Health </w:t>
      </w:r>
    </w:p>
    <w:p w14:paraId="5924086E" w14:textId="58218AE0" w:rsidR="00B34BE6" w:rsidRDefault="00B34BE6" w:rsidP="00B34BE6"/>
    <w:p w14:paraId="19D98B6C" w14:textId="4E9E2F19" w:rsidR="004F4F0A" w:rsidRDefault="004F4F0A" w:rsidP="00B34BE6">
      <w:r>
        <w:t>Papers on the health of otters were common in the literature</w:t>
      </w:r>
      <w:ins w:id="652" w:author="Hannah Mossman" w:date="2021-12-19T17:02:00Z">
        <w:r w:rsidR="00FE3ED2">
          <w:t>. T</w:t>
        </w:r>
      </w:ins>
      <w:del w:id="653" w:author="Hannah Mossman" w:date="2021-12-19T17:02:00Z">
        <w:r w:rsidDel="00FE3ED2">
          <w:delText xml:space="preserve"> t</w:delText>
        </w:r>
      </w:del>
      <w:r>
        <w:t>his is partly due to the excellent roadkill surveys that have been set up in several countries</w:t>
      </w:r>
      <w:ins w:id="654" w:author="Hannah Mossman" w:date="2021-12-19T17:02:00Z">
        <w:r w:rsidR="00FE3ED2">
          <w:t>,</w:t>
        </w:r>
      </w:ins>
      <w:r>
        <w:t xml:space="preserve"> notably in the UK</w:t>
      </w:r>
      <w:ins w:id="655" w:author="Hannah Mossman" w:date="2021-12-19T17:02:00Z">
        <w:r w:rsidR="00FE3ED2">
          <w:t>,</w:t>
        </w:r>
      </w:ins>
      <w:r>
        <w:t xml:space="preserve"> allowing large national datasets to be produced on the health of populations through </w:t>
      </w:r>
      <w:r w:rsidR="00437868">
        <w:t>post-mortem</w:t>
      </w:r>
      <w:r>
        <w:t xml:space="preserve"> analysis</w:t>
      </w:r>
      <w:r w:rsidR="00437868">
        <w:t xml:space="preserve"> </w:t>
      </w:r>
      <w:r w:rsidR="00437868">
        <w:fldChar w:fldCharType="begin" w:fldLock="1"/>
      </w:r>
      <w:r w:rsidR="00437868">
        <w:instrText>ADDIN CSL_CITATION {"citationItems":[{"id":"ITEM-1","itemData":{"DOI":"10.1186/1756-3305-6-75","ISBN":"1756-3305 (Electronic)\\r1756-3305 (Linking)","ISSN":"1756-3305","PMID":"23510234","abstract":"BACKGROUND: Toxoplasma gondii is found on all continents and can infect all endothermic vertebrates. Toxoplasmosis is a globally important zoonosis with potentially devastating health impacts both for humans and a range of domestic and wild species. The World Health Organisation have repeatedly recommended the collection of accurate epidemiological data for T. gondii, yet despite recognised links between infection of wildlife, domestic animals and humans, seroprevalence in wild species is rarely monitored. Here, serological investigation using the Gold Standard Sabin-Feldman Dye Test was used to test for T. gondii in Eurasian otters (Lutra lutra) found dead, mainly as road-kill, in England and Wales. This is the first spatially widespread study of T. gondii in UK wildlife, and the first extensive survey of T. gondii in Eurasian otters, a sentinel species of fresh waters.\\n\\nFINDINGS: Infection was both common (39.5% prevalence, n = 271) and widespread, with significantly more infection in the east than the west of the UK. There was an increase in seroprevalence with age, but no sex bias.\\n\\nCONCLUSIONS: The relatively high prevalence of T. gondii in a predominantly piscivorous freshwater mammal suggests widespread faecal contamination of freshwater ecosystems with oocysts. Continued surveillance of the Eurasian otter for T. gondii is valuable because of conservation concerns due to the otter's 'near threatened' status on the IUCN Red List and because of the host's role as a sentinel for freshwater health.","author":[{"dropping-particle":"","family":"Chadwick","given":"Elizabeth A","non-dropping-particle":"","parse-names":false,"suffix":""},{"dropping-particle":"","family":"Cable","given":"Joanne","non-dropping-particle":"","parse-names":false,"suffix":""},{"dropping-particle":"","family":"Chinchen","given":"Alex","non-dropping-particle":"","parse-names":false,"suffix":""},{"dropping-particle":"","family":"Francis","given":"Janet","non-dropping-particle":"","parse-names":false,"suffix":""},{"dropping-particle":"","family":"Guy","given":"Edward","non-dropping-particle":"","parse-names":false,"suffix":""},{"dropping-particle":"","family":"Kean","given":"Eleanor F","non-dropping-particle":"","parse-names":false,"suffix":""},{"dropping-particle":"","family":"Paul","given":"Sarah C","non-dropping-particle":"","parse-names":false,"suffix":""},{"dropping-particle":"","family":"Perkins","given":"Sarah E","non-dropping-particle":"","parse-names":false,"suffix":""},{"dropping-particle":"","family":"Sherrard-Smith","given":"Ellie","non-dropping-particle":"","parse-names":false,"suffix":""},{"dropping-particle":"","family":"Wilkinson","given":"Clare","non-dropping-particle":"","parse-names":false,"suffix":""},{"dropping-particle":"","family":"Forman","given":"Dan W","non-dropping-particle":"","parse-names":false,"suffix":""}],"container-title":"Parasites &amp; Vectors","id":"ITEM-1","issue":"1","issued":{"date-parts":[["2013"]]},"page":"75","title":"Seroprevalence of Toxoplasma gondii in the Eurasian otter (Lutra lutra) in England and Wales.","type":"article-journal","volume":"6"},"uris":["http://www.mendeley.com/documents/?uuid=c484b6a8-b89c-4a16-a225-5bf766ed3f68"]},{"id":"ITEM-2","itemData":{"DOI":"10.1017/S0031182017000865","ISBN":"0031-1820","ISSN":"14698161","PMID":"28653587","abstract":"&lt;p&gt; &lt;italic&gt;Toxoplasma gondii&lt;/italic&gt; , a zoonotic parasite of global importance, infects all endothermic vertebrates, with extensive health implications. The prevalence of this parasite is seldom monitored in wildlife. Here, a semi-aquatic species, the Eurasian otter ( &lt;italic&gt;Lutra lutra&lt;/italic&gt; ) was used as a model to assess the potential effect of climate, land cover and biotic factors on &lt;italic&gt;T. gondii&lt;/italic&gt; seroprevalence in British wildlife. The Sabin–Feldman cytoplasm-modifying dye test identified &lt;italic&gt;T. gondii&lt;/italic&gt; antibodies in 25·5% of blood samples from otters found dead, mainly as road kill, in England and Wales, between 2004 and 2010. Otters in the east of England were more likely to be infected with &lt;italic&gt;T. gondii&lt;/italic&gt; than those in western regions. Land cover and temperature are key determinants of &lt;italic&gt;T. gondii&lt;/italic&gt; infection risk, with more infection in arable areas and lower infection where temperatures are higher. The probability of &lt;italic&gt;T. gondii&lt;/italic&gt; infection increased with host age, reflecting cumulative exposure with time, but there was no association between &lt;italic&gt;T. gondii&lt;/italic&gt; seroprevalence and cause of host death. &lt;/p&gt;","author":[{"dropping-particle":"","family":"Smallbone","given":"Willow A.","non-dropping-particle":"","parse-names":false,"suffix":""},{"dropping-particle":"","family":"Chadwick","given":"Elizabeth A.","non-dropping-particle":"","parse-names":false,"suffix":""},{"dropping-particle":"","family":"Francis","given":"Janet","non-dropping-particle":"","parse-names":false,"suffix":""},{"dropping-particle":"","family":"Guy","given":"Edward","non-dropping-particle":"","parse-names":false,"suffix":""},{"dropping-particle":"","family":"Perkins","given":"Sarah E.","non-dropping-particle":"","parse-names":false,"suffix":""},{"dropping-particle":"","family":"Sherrard-Smith","given":"Ellie","non-dropping-particle":"","parse-names":false,"suffix":""},{"dropping-particle":"","family":"Cable","given":"Joanne","non-dropping-particle":"","parse-names":false,"suffix":""}],"container-title":"Parasitology","id":"ITEM-2","issue":"11","issued":{"date-parts":[["2017"]]},"page":"1433-1440","title":"East-West Divide: Temperature and land cover drive spatial variation of Toxoplasma gondii infection in Eurasian otters (Lutra lutra) from England and Wales","type":"article-journal","volume":"144"},"uris":["http://www.mendeley.com/documents/?uuid=7ceae893-8e00-4c4b-8a74-a8aa38351e64"]}],"mendeley":{"formattedCitation":"(Chadwick &lt;i&gt;et al.&lt;/i&gt;, 2013; Smallbone &lt;i&gt;et al.&lt;/i&gt;, 2017)","plainTextFormattedCitation":"(Chadwick et al., 2013; Smallbone et al., 2017)","previouslyFormattedCitation":"(Chadwick &lt;i&gt;et al.&lt;/i&gt;, 2013; Smallbone &lt;i&gt;et al.&lt;/i&gt;, 2017)"},"properties":{"noteIndex":0},"schema":"https://github.com/citation-style-language/schema/raw/master/csl-citation.json"}</w:instrText>
      </w:r>
      <w:r w:rsidR="00437868">
        <w:fldChar w:fldCharType="separate"/>
      </w:r>
      <w:r w:rsidR="00437868" w:rsidRPr="00437868">
        <w:rPr>
          <w:noProof/>
        </w:rPr>
        <w:t xml:space="preserve">(Chadwick </w:t>
      </w:r>
      <w:r w:rsidR="00437868" w:rsidRPr="00437868">
        <w:rPr>
          <w:i/>
          <w:noProof/>
        </w:rPr>
        <w:t>et al.</w:t>
      </w:r>
      <w:r w:rsidR="00437868" w:rsidRPr="00437868">
        <w:rPr>
          <w:noProof/>
        </w:rPr>
        <w:t xml:space="preserve">, 2013; Smallbone </w:t>
      </w:r>
      <w:r w:rsidR="00437868" w:rsidRPr="00437868">
        <w:rPr>
          <w:i/>
          <w:noProof/>
        </w:rPr>
        <w:t>et al.</w:t>
      </w:r>
      <w:r w:rsidR="00437868" w:rsidRPr="00437868">
        <w:rPr>
          <w:noProof/>
        </w:rPr>
        <w:t>, 2017)</w:t>
      </w:r>
      <w:r w:rsidR="00437868">
        <w:fldChar w:fldCharType="end"/>
      </w:r>
      <w:r>
        <w:t>. The most published subcategory within health was parasites</w:t>
      </w:r>
      <w:ins w:id="656" w:author="Hannah Mossman" w:date="2021-12-19T17:03:00Z">
        <w:r w:rsidR="00FE3ED2">
          <w:t>,</w:t>
        </w:r>
      </w:ins>
      <w:r>
        <w:t xml:space="preserve"> with 42 out of 78 papers focusing on this aspect</w:t>
      </w:r>
      <w:ins w:id="657" w:author="Hannah Mossman" w:date="2021-12-19T17:03:00Z">
        <w:r w:rsidR="00FE3ED2">
          <w:t>.</w:t>
        </w:r>
      </w:ins>
      <w:r>
        <w:t xml:space="preserve"> </w:t>
      </w:r>
      <w:ins w:id="658" w:author="Hannah Mossman" w:date="2021-12-19T17:03:00Z">
        <w:r w:rsidR="00FE3ED2">
          <w:t>H</w:t>
        </w:r>
      </w:ins>
      <w:del w:id="659" w:author="Hannah Mossman" w:date="2021-12-19T17:03:00Z">
        <w:r w:rsidR="00437868" w:rsidDel="00FE3ED2">
          <w:delText>h</w:delText>
        </w:r>
      </w:del>
      <w:r w:rsidR="00437868">
        <w:t>elminths</w:t>
      </w:r>
      <w:r>
        <w:t xml:space="preserve"> </w:t>
      </w:r>
      <w:del w:id="660" w:author="Hannah Mossman" w:date="2021-12-19T17:03:00Z">
        <w:r w:rsidDel="00FE3ED2">
          <w:delText xml:space="preserve">being </w:delText>
        </w:r>
      </w:del>
      <w:ins w:id="661" w:author="Hannah Mossman" w:date="2021-12-19T17:03:00Z">
        <w:r w:rsidR="00FE3ED2">
          <w:t xml:space="preserve">were </w:t>
        </w:r>
      </w:ins>
      <w:r>
        <w:t>the most common parasite found</w:t>
      </w:r>
      <w:ins w:id="662" w:author="Hannah Mossman" w:date="2021-12-19T17:03:00Z">
        <w:r w:rsidR="00FE3ED2">
          <w:t>;</w:t>
        </w:r>
      </w:ins>
      <w:r>
        <w:t xml:space="preserve"> other parasites included </w:t>
      </w:r>
      <w:r w:rsidR="00437868">
        <w:t>biliary</w:t>
      </w:r>
      <w:r>
        <w:t xml:space="preserve"> </w:t>
      </w:r>
      <w:r w:rsidR="00437868">
        <w:t>parasites</w:t>
      </w:r>
      <w:r>
        <w:t xml:space="preserve">, </w:t>
      </w:r>
      <w:r w:rsidR="00437868">
        <w:t>nematodes</w:t>
      </w:r>
      <w:r>
        <w:t>, and ticks amongst others</w:t>
      </w:r>
      <w:r w:rsidR="00437868">
        <w:t xml:space="preserve"> </w:t>
      </w:r>
      <w:r w:rsidR="00437868">
        <w:fldChar w:fldCharType="begin" w:fldLock="1"/>
      </w:r>
      <w:r w:rsidR="00437868">
        <w:instrText>ADDIN CSL_CITATION {"citationItems":[{"id":"ITEM-1","itemData":{"abstract":"Introduction Most of the studies on the European otter, Lutra lutra, concern its ecology and there are few data about the parasites of this species. Stephens (1957) established a list of some parasites occurring in the otter. Unfortunately, the author only gave the genera of the parasites. Kontrimavichus (1966) collected references on the parasitic helminths of the otter. Chanin (1985) and Mason &amp; Macdonald (1986) cited some parasites affecting otters and emphasized the lack of data in that area. Recently, the situation was enlightened by Jefferies, Hanson &amp; Harris (1990). They studied the prevalence oEgut parasites in coastal otters in Britain. However, they did not examine any otters from Shetland. The aim of this study was to collect data on the parasitic helminths living in the digestive tract of some otters from Shetland.","author":[{"dropping-particle":"","family":"Weber","given":"J.-M.","non-dropping-particle":"","parse-names":false,"suffix":""}],"container-title":"Journal of Zoology","id":"ITEM-1","issue":"2","issued":{"date-parts":[["1991"]]},"page":"341-346","title":"Gastrointestinal helminths of the otter, Lutra lutra, in Shetland","type":"article-journal","volume":"224"},"uris":["http://www.mendeley.com/documents/?uuid=91e62212-d7aa-4f91-bf95-034d9824c654"]},{"id":"ITEM-2","itemData":{"DOI":"10.2478/s13545-014-0111-5","ISSN":"1897-3191","abstract":"&lt;p&gt;The Eurasian otter Lutra lutra (Linnaeus, 1758) is a typical representative of carnivorous mammals from the family of mustelids (Mustelidae) which are closely connected with aquatic ecosystems. Parasitofauna of the otter is poorly identified, e.g. only two specimens have been examined in Poland for the presence of parasites. Currently, three species of parasites were found in one otter: the nematode Oswaldocruzia filiformis (Goeze, 1782), the acanthocephalan Acanthocephalus ranae (Schrank, 1788) and the skin mite from the Demodecidae family. Demodex sp. is a new species to science, while O. filiformis and Demodex sp. are new parasites for the otter throughout the species range. Furthermore, A. ranae was found for the first time in the otter from the area of Poland. The recorded helminths are typical parasites of amphibians and reptiles, and their occurrence in the Eurasian otter may result from postcyclic transmission from primary hosts.&lt;/p&gt;","author":[{"dropping-particle":"","family":"Rolbiecki","given":"Leszek","non-dropping-particle":"","parse-names":false,"suffix":""},{"dropping-particle":"","family":"Izdebska","given":"Joanna","non-dropping-particle":"","parse-names":false,"suffix":""}],"container-title":"Oceanological and Hydrobiological Studies","id":"ITEM-2","issue":"1","issued":{"date-parts":[["2014"]]},"page":"1-6","title":"New data on the parasites of the Eurasian otter (Lutra lutra)","type":"article-journal","volume":"43"},"uris":["http://www.mendeley.com/documents/?uuid=63b3e01d-35ff-444d-a865-2f1953131ed3"]},{"id":"ITEM-3","itemData":{"DOI":"10.1371/journal.pone.0173556","ISBN":"1111111111","ISSN":"19326203","PMID":"28267780","abstract":"Canine monocytic ehrlichiosis and rickettsiosis are zoonotic tick-borne diseases of canids caused by the intracellular obligate bacteria Ehrlichia canis and Rickettsia species respectively. In this study, we investigated using standard and real-time PCR and sequencing, the occurrence and molecular characterization of E. canis and Rickettsia species in the Eurasian otter (Lutra lutra) from the southern Italian population. Samples were screened by using molecular assays also for Neospora caninum, Toxoplasma gondii, Clamydophyla spp., Coxiella burnetii, Leishmania spp., Cryptosporidium spp., and Giardia spp. detection, and helminths were studied by traditional methods. Out of six carcasses tested, three were positive for E. canis and co-infection with Rickettsia sp. occurred in one of those. Sequences of the 16S rRNA E. canis gene were identical to each other but differed from most of those previously found in red foxes (Vulpes vulpes) and wolves (Canis lupus) from southern Italy. Helminths included just cystacanths of Sphaerirostris spp. from the intestine of two Eurasian otters and the nematode Angiostrongylus vasorum from the lungs of a single Eurasian otter. None of the samples was positive for the other investigated selected pathogens. This study is the first report on the evidence of infection by rickettsial pathogens in the Eurasian otter. The present result prompts some inquiries into the pathogenic role of those bacteria for the isolated sub-populations of the endangered Eurasian otter in southern Italy.","author":[{"dropping-particle":"","family":"Santoro","given":"Mario","non-dropping-particle":"","parse-names":false,"suffix":""},{"dropping-particle":"","family":"D'alessio","given":"Nicola","non-dropping-particle":"","parse-names":false,"suffix":""},{"dropping-particle":"","family":"Cerrone","given":"Anna","non-dropping-particle":"","parse-names":false,"suffix":""},{"dropping-particle":"","family":"Lucibelli","given":"Maria Gabriella","non-dropping-particle":"","parse-names":false,"suffix":""},{"dropping-particle":"","family":"Borriello","given":"Giorgia","non-dropping-particle":"","parse-names":false,"suffix":""},{"dropping-particle":"","family":"Aloise","given":"Gaetano","non-dropping-particle":"","parse-names":false,"suffix":""},{"dropping-particle":"","family":"Auriemma","given":"Clementina","non-dropping-particle":"","parse-names":false,"suffix":""},{"dropping-particle":"","family":"Riccone","given":"Nunzia","non-dropping-particle":"","parse-names":false,"suffix":""},{"dropping-particle":"","family":"Galiero","given":"Giorgio","non-dropping-particle":"","parse-names":false,"suffix":""}],"container-title":"PLoS ONE","id":"ITEM-3","issue":"3","issued":{"date-parts":[["2017"]]},"title":"The Eurasian otter (Lutra lutra) as a potential host for rickettsial pathogens in southern Italy","type":"article-journal","volume":"12"},"uris":["http://www.mendeley.com/documents/?uuid=8e661dcf-b080-47f2-97f9-28e019575b7c"]}],"mendeley":{"formattedCitation":"(Weber, 1991; Rolbiecki and Izdebska, 2014; Santoro &lt;i&gt;et al.&lt;/i&gt;, 2017)","plainTextFormattedCitation":"(Weber, 1991; Rolbiecki and Izdebska, 2014; Santoro et al., 2017)","previouslyFormattedCitation":"(Weber, 1991; Rolbiecki and Izdebska, 2014; Santoro &lt;i&gt;et al.&lt;/i&gt;, 2017)"},"properties":{"noteIndex":0},"schema":"https://github.com/citation-style-language/schema/raw/master/csl-citation.json"}</w:instrText>
      </w:r>
      <w:r w:rsidR="00437868">
        <w:fldChar w:fldCharType="separate"/>
      </w:r>
      <w:r w:rsidR="00437868" w:rsidRPr="00437868">
        <w:rPr>
          <w:noProof/>
        </w:rPr>
        <w:t xml:space="preserve">(Weber, 1991; Rolbiecki and Izdebska, 2014; Santoro </w:t>
      </w:r>
      <w:r w:rsidR="00437868" w:rsidRPr="00437868">
        <w:rPr>
          <w:i/>
          <w:noProof/>
        </w:rPr>
        <w:t>et al.</w:t>
      </w:r>
      <w:r w:rsidR="00437868" w:rsidRPr="00437868">
        <w:rPr>
          <w:noProof/>
        </w:rPr>
        <w:t>, 2017)</w:t>
      </w:r>
      <w:r w:rsidR="00437868">
        <w:fldChar w:fldCharType="end"/>
      </w:r>
      <w:r>
        <w:t xml:space="preserve">. </w:t>
      </w:r>
      <w:commentRangeStart w:id="663"/>
      <w:r>
        <w:t>Disease accounted for 20 papers</w:t>
      </w:r>
      <w:ins w:id="664" w:author="Hannah Mossman" w:date="2021-12-19T17:04:00Z">
        <w:r w:rsidR="00FE3ED2">
          <w:t xml:space="preserve"> and</w:t>
        </w:r>
      </w:ins>
      <w:r>
        <w:t xml:space="preserve"> covering a wide </w:t>
      </w:r>
      <w:r w:rsidR="00437868">
        <w:t>variety</w:t>
      </w:r>
      <w:r>
        <w:t xml:space="preserve"> of conditions. </w:t>
      </w:r>
      <w:ins w:id="665" w:author="Thomas David Hughes" w:date="2022-01-16T13:56:00Z">
        <w:r w:rsidR="00CC2515">
          <w:t xml:space="preserve">Aside from disease </w:t>
        </w:r>
      </w:ins>
      <w:r>
        <w:t xml:space="preserve">General health </w:t>
      </w:r>
      <w:ins w:id="666" w:author="Thomas David Hughes" w:date="2022-01-16T13:55:00Z">
        <w:r w:rsidR="00CC2515">
          <w:t xml:space="preserve">specific topics included </w:t>
        </w:r>
      </w:ins>
      <w:del w:id="667" w:author="Thomas David Hughes" w:date="2022-01-16T13:55:00Z">
        <w:r w:rsidDel="00CC2515">
          <w:delText xml:space="preserve">including </w:delText>
        </w:r>
        <w:commentRangeEnd w:id="663"/>
        <w:r w:rsidR="00FE3ED2" w:rsidDel="00CC2515">
          <w:rPr>
            <w:rStyle w:val="CommentReference"/>
          </w:rPr>
          <w:commentReference w:id="663"/>
        </w:r>
        <w:r w:rsidDel="00CC2515">
          <w:delText>things such as</w:delText>
        </w:r>
      </w:del>
      <w:r>
        <w:t xml:space="preserve"> age</w:t>
      </w:r>
      <w:ins w:id="668" w:author="Thomas David Hughes" w:date="2022-01-16T13:56:00Z">
        <w:r w:rsidR="00CC2515">
          <w:t>,</w:t>
        </w:r>
      </w:ins>
      <w:r>
        <w:t xml:space="preserve"> wounds</w:t>
      </w:r>
      <w:del w:id="669" w:author="Thomas David Hughes" w:date="2022-01-16T13:56:00Z">
        <w:r w:rsidDel="00CC2515">
          <w:delText xml:space="preserve">, </w:delText>
        </w:r>
        <w:commentRangeStart w:id="670"/>
        <w:r w:rsidDel="00CC2515">
          <w:delText>cancer</w:delText>
        </w:r>
      </w:del>
      <w:commentRangeEnd w:id="670"/>
      <w:r w:rsidR="00FE3ED2">
        <w:rPr>
          <w:rStyle w:val="CommentReference"/>
        </w:rPr>
        <w:commentReference w:id="670"/>
      </w:r>
      <w:r>
        <w:t>, weight and size</w:t>
      </w:r>
      <w:ins w:id="671" w:author="Thomas David Hughes" w:date="2022-01-16T13:57:00Z">
        <w:r w:rsidR="00CC2515">
          <w:t>. A</w:t>
        </w:r>
      </w:ins>
      <w:del w:id="672" w:author="Thomas David Hughes" w:date="2022-01-16T13:57:00Z">
        <w:r w:rsidDel="00CC2515">
          <w:delText xml:space="preserve"> were the 3</w:delText>
        </w:r>
        <w:r w:rsidRPr="004F4F0A" w:rsidDel="00CC2515">
          <w:rPr>
            <w:vertAlign w:val="superscript"/>
          </w:rPr>
          <w:delText>rd</w:delText>
        </w:r>
        <w:r w:rsidDel="00CC2515">
          <w:delText xml:space="preserve"> second most abundant topic a</w:delText>
        </w:r>
      </w:del>
      <w:r>
        <w:t xml:space="preserve">lmost all these were from specimens which had undergone </w:t>
      </w:r>
      <w:r w:rsidR="00437868">
        <w:t>post-mortem</w:t>
      </w:r>
      <w:r>
        <w:t xml:space="preserve"> examination</w:t>
      </w:r>
      <w:r w:rsidR="00437868">
        <w:t xml:space="preserve"> </w:t>
      </w:r>
      <w:r w:rsidR="00437868">
        <w:fldChar w:fldCharType="begin" w:fldLock="1"/>
      </w:r>
      <w:r w:rsidR="00437868">
        <w:instrText>ADDIN CSL_CITATION {"citationItems":[{"id":"ITEM-1","itemData":{"DOI":"10.1136/vr.141.8.191","ISSN":"00424900","PMID":"12438","abstract":"Seventy-seven wild otters found dead in south-west England between 1988 and 1996 were examined postmortem. Road traffic accidents were responsible for 64 of the deaths and there were marked seasonal peaks. Bite wounds were present in 12 animals and five were considered to have died from their injuries. The animals' general nutritional state was good, but the males were in overall poorer condition than the females. There was little evidence of infectious disease and the results suggested a young, generally healthy population. Adrenal hypertrophy was observed in males dying of bite wounds and in lactating or pregnant females. Convoluted, modular uteri were observed in three females.","author":[{"dropping-particle":"","family":"Simpson","given":"V. R.","non-dropping-particle":"","parse-names":false,"suffix":""}],"container-title":"Veterinary Record","id":"ITEM-1","issue":"8","issued":{"date-parts":[["1997"]]},"page":"191-197","title":"Health status of otters (Lutra lutra) in south-west England based on postmortem findings","type":"article-journal","volume":"141"},"uris":["http://www.mendeley.com/documents/?uuid=95fc0ee9-0e02-446d-bbd7-4be01ee7e472"]},{"id":"ITEM-2","itemData":{"DOI":"10.1638/1042-7260(2000)031[0087:MMIAEO]2.0.CO;2","ISSN":"1042-7260","PMID":"8982","abstract":"An 11-yr-old female Eurasian otter (Lutra lutra) presented with multiple cutaneous nodules identified histologically as malignant melanomas of spindle cell and epithelioid cell type. Metastases were detected in lymph nodes and liver, and the tumor, which was derived from melanocytes, showed aggressive biological behavior. Only occasional reports exist of neoplastic disease in otters.","author":[{"dropping-particle":"","family":"Weber","given":"H","non-dropping-particle":"","parse-names":false,"suffix":""},{"dropping-particle":"","family":"Mecklenburg","given":"L","non-dropping-particle":"","parse-names":false,"suffix":""}],"container-title":"Journal of Zoo and Wildlife Medicine","id":"ITEM-2","issue":"1","issued":{"date-parts":[["2000"]]},"page":"87-90","title":"Malignant melanoma in a Eurasian otter (lutra lutra)","type":"article-journal","volume":"31"},"uris":["http://www.mendeley.com/documents/?uuid=0ffe9c61-cfdf-4b29-9722-b490fda63ba3"]}],"mendeley":{"formattedCitation":"(Simpson, 1997; Weber and Mecklenburg, 2000)","plainTextFormattedCitation":"(Simpson, 1997; Weber and Mecklenburg, 2000)","previouslyFormattedCitation":"(Simpson, 1997; Weber and Mecklenburg, 2000)"},"properties":{"noteIndex":0},"schema":"https://github.com/citation-style-language/schema/raw/master/csl-citation.json"}</w:instrText>
      </w:r>
      <w:r w:rsidR="00437868">
        <w:fldChar w:fldCharType="separate"/>
      </w:r>
      <w:r w:rsidR="00437868" w:rsidRPr="00437868">
        <w:rPr>
          <w:noProof/>
        </w:rPr>
        <w:t>(Simpson, 1997; Weber and Mecklenburg, 2000)</w:t>
      </w:r>
      <w:r w:rsidR="00437868">
        <w:fldChar w:fldCharType="end"/>
      </w:r>
      <w:r>
        <w:t xml:space="preserve">. </w:t>
      </w:r>
      <w:r w:rsidR="00437868">
        <w:t>Finally,</w:t>
      </w:r>
      <w:ins w:id="673" w:author="Hannah Mossman" w:date="2021-12-19T17:05:00Z">
        <w:r w:rsidR="00FE3ED2">
          <w:t xml:space="preserve"> there were five papers on</w:t>
        </w:r>
      </w:ins>
      <w:r>
        <w:t xml:space="preserve"> mortality </w:t>
      </w:r>
      <w:del w:id="674" w:author="Hannah Mossman" w:date="2021-12-19T17:05:00Z">
        <w:r w:rsidDel="00FE3ED2">
          <w:delText xml:space="preserve">studies </w:delText>
        </w:r>
      </w:del>
      <w:r>
        <w:t xml:space="preserve">and </w:t>
      </w:r>
      <w:ins w:id="675" w:author="Hannah Mossman" w:date="2021-12-19T17:05:00Z">
        <w:r w:rsidR="00FE3ED2">
          <w:t xml:space="preserve">three on </w:t>
        </w:r>
      </w:ins>
      <w:r>
        <w:t>microbiome studies</w:t>
      </w:r>
      <w:del w:id="676" w:author="Hannah Mossman" w:date="2021-12-19T17:05:00Z">
        <w:r w:rsidDel="00FE3ED2">
          <w:delText xml:space="preserve"> were also looked at although they accounted for only 5 and 3 papers respectively</w:delText>
        </w:r>
      </w:del>
      <w:r>
        <w:t>. Studies on disease may be crucial in the future if an emerging virus o</w:t>
      </w:r>
      <w:r w:rsidR="00437868">
        <w:t>r</w:t>
      </w:r>
      <w:r>
        <w:t xml:space="preserve"> bacteria threatens otter populations</w:t>
      </w:r>
      <w:ins w:id="677" w:author="Hannah Mossman" w:date="2021-12-19T17:06:00Z">
        <w:r w:rsidR="00FE3ED2">
          <w:t>.</w:t>
        </w:r>
      </w:ins>
      <w:r>
        <w:t xml:space="preserve"> </w:t>
      </w:r>
      <w:del w:id="678" w:author="Hannah Mossman" w:date="2021-12-19T17:06:00Z">
        <w:r w:rsidDel="00FE3ED2">
          <w:delText>e</w:delText>
        </w:r>
      </w:del>
      <w:ins w:id="679" w:author="Hannah Mossman" w:date="2021-12-19T17:06:00Z">
        <w:r w:rsidR="00FE3ED2">
          <w:t>E</w:t>
        </w:r>
      </w:ins>
      <w:r>
        <w:t>qually the monitoring of mammals for disease remains important</w:t>
      </w:r>
      <w:r w:rsidR="00627BB0">
        <w:t xml:space="preserve"> as</w:t>
      </w:r>
      <w:r>
        <w:t xml:space="preserve"> zoonoses and agriculturally important diseases</w:t>
      </w:r>
      <w:ins w:id="680" w:author="Hannah Mossman" w:date="2021-12-19T17:06:00Z">
        <w:r w:rsidR="00FE3ED2">
          <w:t>,</w:t>
        </w:r>
      </w:ins>
      <w:r>
        <w:t xml:space="preserve"> such as tuberculosis</w:t>
      </w:r>
      <w:ins w:id="681" w:author="Hannah Mossman" w:date="2021-12-19T17:06:00Z">
        <w:r w:rsidR="00FE3ED2">
          <w:t>,</w:t>
        </w:r>
      </w:ins>
      <w:r>
        <w:t xml:space="preserve"> are always a </w:t>
      </w:r>
      <w:r w:rsidR="00437868">
        <w:t>high</w:t>
      </w:r>
      <w:r>
        <w:t xml:space="preserve"> priority and consistent </w:t>
      </w:r>
      <w:r w:rsidR="00437868">
        <w:t>monitoring</w:t>
      </w:r>
      <w:r>
        <w:t xml:space="preserve"> is an important tool. </w:t>
      </w:r>
    </w:p>
    <w:p w14:paraId="321A7946" w14:textId="77777777" w:rsidR="004F4F0A" w:rsidRDefault="004F4F0A" w:rsidP="00B34BE6"/>
    <w:p w14:paraId="1E3A6960" w14:textId="77777777" w:rsidR="004F4F0A" w:rsidRDefault="004F4F0A" w:rsidP="00B34BE6"/>
    <w:p w14:paraId="4C7E29F6" w14:textId="6A954E43" w:rsidR="00B34BE6" w:rsidRPr="00B34BE6" w:rsidRDefault="00B34BE6" w:rsidP="00B34BE6">
      <w:pPr>
        <w:rPr>
          <w:b/>
          <w:bCs/>
        </w:rPr>
      </w:pPr>
      <w:r w:rsidRPr="00B34BE6">
        <w:rPr>
          <w:b/>
          <w:bCs/>
        </w:rPr>
        <w:t>Contamination research</w:t>
      </w:r>
    </w:p>
    <w:p w14:paraId="29451C0C" w14:textId="77777777" w:rsidR="00B34BE6" w:rsidRDefault="00B34BE6" w:rsidP="00B34BE6"/>
    <w:p w14:paraId="44E556EC" w14:textId="329693EE" w:rsidR="00B34BE6" w:rsidRDefault="00B34BE6" w:rsidP="00B34BE6">
      <w:r>
        <w:t>Notably there has been an increase in the number of publications on the contaminants found in otters. This reflects some of the larger threats facing \textit{Lutra lutra}</w:t>
      </w:r>
      <w:ins w:id="682" w:author="Hannah Mossman" w:date="2021-12-19T17:07:00Z">
        <w:r w:rsidR="00FE3ED2">
          <w:t>. O</w:t>
        </w:r>
      </w:ins>
      <w:del w:id="683" w:author="Hannah Mossman" w:date="2021-12-19T17:07:00Z">
        <w:r w:rsidDel="00FE3ED2">
          <w:delText xml:space="preserve"> o</w:delText>
        </w:r>
      </w:del>
      <w:r>
        <w:t xml:space="preserve">ver the study period </w:t>
      </w:r>
      <w:del w:id="684" w:author="Hannah Mossman" w:date="2021-12-19T17:07:00Z">
        <w:r w:rsidDel="00FE3ED2">
          <w:delText xml:space="preserve">in total </w:delText>
        </w:r>
      </w:del>
      <w:r>
        <w:t xml:space="preserve">62 papers have focused on this topic. However, the publications looking into the levels </w:t>
      </w:r>
      <w:r>
        <w:lastRenderedPageBreak/>
        <w:t>of contamination in otters peaked in the</w:t>
      </w:r>
      <w:del w:id="685" w:author="Hannah Mossman" w:date="2021-12-19T17:07:00Z">
        <w:r w:rsidDel="00FE3ED2">
          <w:delText xml:space="preserve"> </w:delText>
        </w:r>
      </w:del>
      <w:r>
        <w:t>1980s with 30 articles published in that decade</w:t>
      </w:r>
      <w:ins w:id="686" w:author="Hannah Mossman" w:date="2021-12-19T17:08:00Z">
        <w:r w:rsidR="00FE3ED2">
          <w:t xml:space="preserve"> (48%)</w:t>
        </w:r>
      </w:ins>
      <w:ins w:id="687" w:author="Hannah Mossman" w:date="2021-12-19T17:07:00Z">
        <w:r w:rsidR="00FE3ED2">
          <w:t>,</w:t>
        </w:r>
      </w:ins>
      <w:r>
        <w:t xml:space="preserve"> driven by the precipitous declines of otter populations across Western Europe driven by high levels of DDT and PCBs</w:t>
      </w:r>
      <w:r w:rsidR="00437868">
        <w:t xml:space="preserve"> </w:t>
      </w:r>
      <w:r w:rsidR="00437868">
        <w:fldChar w:fldCharType="begin" w:fldLock="1"/>
      </w:r>
      <w:r w:rsidR="00437868">
        <w:instrText>ADDIN CSL_CITATION {"citationItems":[{"id":"ITEM-1","itemData":{"DOI":"10.1016/S0269-7491(00)00085-3","ISBN":"0269-7491","ISSN":"02697491","PMID":"11202751","abstract":"Polychlorinated biphenyl (PCB) has been suggested as the major cause of the European otter (Lutra lutra) population decline. This study investigates temporal and geographical changes in otter numbers as well as total PCB and ΣDDT concentrations in otters and their food in different parts of Sweden with various pollution impacts during three decades. In Sweden, rare species belong to the State and carcasses of such specimens are sent to the authorities. Two-hundred and eight specimens have been used to investigate temporal and spatial variation in the otter populations during 1968 and 1999. One-hundred and twenty-five of them have been chemically analysed. The population trends in northern Sweden coincide with the temporal trends of the contaminants. When concentrations of PCBs decrease in the environment, otter population increases. Neither aldrin/dieldrin nor mercury pollution seem to explain why the Swedish otter populations decreased dramatically during the 1960s-1980s. In southern Sweden total PCB concentrations are still high and the indications of improvement of the population are weak. © 2000 Elsevier Science Ltd.","author":[{"dropping-particle":"","family":"Roos","given":"A.","non-dropping-particle":"","parse-names":false,"suffix":""},{"dropping-particle":"","family":"Greyerz","given":"E.","non-dropping-particle":"","parse-names":false,"suffix":""},{"dropping-particle":"","family":"Olsson","given":"M.","non-dropping-particle":"","parse-names":false,"suffix":""},{"dropping-particle":"","family":"Sandegren","given":"F.","non-dropping-particle":"","parse-names":false,"suffix":""}],"container-title":"Environmental Pollution","id":"ITEM-1","issue":"3","issued":{"date-parts":[["2001"]]},"page":"457-469","title":"The otter (Lutra lutra) in Sweden - Population trends in relation to ΣDDT and total PCB concentrations during 1968-99","type":"article-journal","volume":"111"},"uris":["http://www.mendeley.com/documents/?uuid=7b3b21f8-65f0-4d3a-b9fc-436cf807f70e"]},{"id":"ITEM-2","itemData":{"DOI":"10.1007/s00244-010-9510-9","ISSN":"00904341","PMID":"20383701","abstract":"Eurasian otter (Lutra lutra) has shown decreasing population trends in most areas of Europe until recently, when populations in some areas started to recover. For Norway it was postulated that PCB concentrations in the south would be high and that levels in otters will show a geographic pattern that can be related to female otter reproductive health. Concentrations of PCBs (measured as the sum of 30 congeners ranging from 0.58 to 29 mg/kg lipid weight [geometric mean 6.18 mg/kg]) were lower than those found in otters from most other European countries. PCB concentrations did not decrease in otters collected during the period from 1979 to 1990. However, a south-to-north gradient of increasing PCB concentrations in otter livers was found along the Norwegian coast. Actual PCB concentrations had not affected the reproductive health of female otters (implanted embryos, implantation sites, regressive structures). This provides valuable information on PCB concentrations tolerated by Eurasian otters at the population level.","author":[{"dropping-particle":"","family":"Christensen","given":"Hanne","non-dropping-particle":"","parse-names":false,"suffix":""},{"dropping-particle":"","family":"Heggberget","given":"Thrine Moen","non-dropping-particle":"","parse-names":false,"suffix":""},{"dropping-particle":"","family":"Gutleb","given":"Arno C.","non-dropping-particle":"","parse-names":false,"suffix":""}],"container-title":"Archives of Environmental Contamination and Toxicology","id":"ITEM-2","issue":"4","issued":{"date-parts":[["2010"]]},"page":"652-660","title":"Polychlorinated biphenyls and reproductive performance in otters from the norwegian coast","type":"article-journal","volume":"59"},"uris":["http://www.mendeley.com/documents/?uuid=74805d7b-cdef-4673-9944-7923309ab2d1"]},{"id":"ITEM-3","itemData":{"ISSN":"0179-5953","PMID":"9666742","abstract":"Several authors have suggested that contamination by polychlorinated biphenyls (PCBs) constitutes one of the major causes of the decline of the Eurasian otter (Lutra lutra) in large parts of Europe. This chapter provides an overview of available information regarding PCBs in European otters. Data on PCB concentrations in European otter tissues differ qualitatively among authors. Variations may be found in the organs used for analysis, the analytical method, and format of reported data (lipid weight vs. fresh weight, total PCB vs. congener-specific), which complicates a comparison of all data. Further, concentrations may be highly variable within an otter population, or even among individuals inhabiting the same area. Generally, average PCB levels in otters appear to be highest in areas where the species is in decline (mean levels ranging from 50 to 180 mg/kg fat) and thriving otter populations are correlated with low mean PCB tissue concentrations (mean levels less than 30 mg/kg fat). However, high levels have recently been found in thriving otter populations in Scotland, especially Shetland, leading some researchers to the conclusion that the alleged role of PCBs in the decline of the otter is likely to have been exaggerated. However, it is neither possible to dismiss the role of PCBs in the otter's decline as exaggerated nor to assume their important role as proven. The data presented in this review include information in support of both views. Most studies on PCBs in otters report total PCBs only, congener-specific data being quite rare. Information on levels of non-ortho congeners, the most toxic PCBs, is even more limited. Because congener patterns may vary between different otters, the total PCB concentration may not always be an accurate estimator of toxicity. To make a proper assessment of the impact of environmental PCB levels on the performance of otter populations and to establish \"safe PCB levels\" in sediment and fish, a number of toxicokinetic processes have to be elucidated. In general, the following chain of effects should be studied: concentrations in sediment--&gt;concentrations in prey organisms--&gt;concentrations in otter--&gt;physiological effects--&gt;population effects. Recommendations are made regarding possible areas of research.","author":[{"dropping-particle":"","family":"Smit","given":"M D","non-dropping-particle":"","parse-names":false,"suffix":""},{"dropping-particle":"","family":"Leonards","given":"P E","non-dropping-particle":"","parse-names":false,"suffix":""},{"dropping-particle":"","family":"Jongh","given":"a W","non-dropping-particle":"de","parse-names":false,"suffix":""},{"dropping-particle":"","family":"Hattum","given":"B G","non-dropping-particle":"van","parse-names":false,"suffix":""}],"container-title":"Reviews of environmental contamination and toxicology","id":"ITEM-3","issued":{"date-parts":[["1998"]]},"page":"95-130","title":"Polychlorinated biphenyls in the Eurasian otter (Lutra lutra).","type":"article-journal","volume":"157"},"uris":["http://www.mendeley.com/documents/?uuid=c3e82fba-1822-4e6f-b784-81672785c760"]}],"mendeley":{"formattedCitation":"(Smit &lt;i&gt;et al.&lt;/i&gt;, 1998; Roos &lt;i&gt;et al.&lt;/i&gt;, 2001; Christensen, Heggberget and Gutleb, 2010)","plainTextFormattedCitation":"(Smit et al., 1998; Roos et al., 2001; Christensen, Heggberget and Gutleb, 2010)","previouslyFormattedCitation":"(Smit &lt;i&gt;et al.&lt;/i&gt;, 1998; Roos &lt;i&gt;et al.&lt;/i&gt;, 2001; Christensen, Heggberget and Gutleb, 2010)"},"properties":{"noteIndex":0},"schema":"https://github.com/citation-style-language/schema/raw/master/csl-citation.json"}</w:instrText>
      </w:r>
      <w:r w:rsidR="00437868">
        <w:fldChar w:fldCharType="separate"/>
      </w:r>
      <w:r w:rsidR="00437868" w:rsidRPr="00437868">
        <w:rPr>
          <w:noProof/>
        </w:rPr>
        <w:t xml:space="preserve">(Smit </w:t>
      </w:r>
      <w:r w:rsidR="00437868" w:rsidRPr="00437868">
        <w:rPr>
          <w:i/>
          <w:noProof/>
        </w:rPr>
        <w:t>et al.</w:t>
      </w:r>
      <w:r w:rsidR="00437868" w:rsidRPr="00437868">
        <w:rPr>
          <w:noProof/>
        </w:rPr>
        <w:t xml:space="preserve">, 1998; Roos </w:t>
      </w:r>
      <w:r w:rsidR="00437868" w:rsidRPr="00437868">
        <w:rPr>
          <w:i/>
          <w:noProof/>
        </w:rPr>
        <w:t>et al.</w:t>
      </w:r>
      <w:r w:rsidR="00437868" w:rsidRPr="00437868">
        <w:rPr>
          <w:noProof/>
        </w:rPr>
        <w:t>, 2001; Christensen, Heggberget and Gutleb, 2010)</w:t>
      </w:r>
      <w:r w:rsidR="00437868">
        <w:fldChar w:fldCharType="end"/>
      </w:r>
      <w:r>
        <w:t xml:space="preserve">. </w:t>
      </w:r>
      <w:del w:id="688" w:author="Hannah Mossman" w:date="2021-12-19T17:08:00Z">
        <w:r w:rsidDel="00FE3ED2">
          <w:delText xml:space="preserve">Since that point publications have plateaued at half that number in the decades since.  </w:delText>
        </w:r>
      </w:del>
      <w:r>
        <w:t xml:space="preserve">The most common form of contamination studied has been </w:t>
      </w:r>
      <w:ins w:id="689" w:author="Hannah Mossman" w:date="2021-12-19T17:08:00Z">
        <w:r w:rsidR="00FE3ED2">
          <w:t>o</w:t>
        </w:r>
      </w:ins>
      <w:del w:id="690" w:author="Hannah Mossman" w:date="2021-12-19T17:08:00Z">
        <w:r w:rsidDel="00FE3ED2">
          <w:delText>O</w:delText>
        </w:r>
      </w:del>
      <w:r>
        <w:t>rganochlorides</w:t>
      </w:r>
      <w:ins w:id="691" w:author="Hannah Mossman" w:date="2021-12-19T17:09:00Z">
        <w:r w:rsidR="00FE3ED2">
          <w:t>,</w:t>
        </w:r>
      </w:ins>
      <w:r>
        <w:t xml:space="preserve"> which have made up at least 50% of the contamination studies in every decade</w:t>
      </w:r>
      <w:ins w:id="692" w:author="Hannah Mossman" w:date="2021-12-19T17:09:00Z">
        <w:r w:rsidR="00FE3ED2">
          <w:t xml:space="preserve"> and peaked </w:t>
        </w:r>
      </w:ins>
      <w:del w:id="693" w:author="Hannah Mossman" w:date="2021-12-19T17:09:00Z">
        <w:r w:rsidDel="00FE3ED2">
          <w:delText xml:space="preserve"> peaking </w:delText>
        </w:r>
      </w:del>
      <w:r>
        <w:t>at 87% in the 1990s. PCBs have been the most common focus in organochlorides along with DDT</w:t>
      </w:r>
      <w:ins w:id="694" w:author="Hannah Mossman" w:date="2021-12-19T17:09:00Z">
        <w:r w:rsidR="00FE3ED2">
          <w:t>,</w:t>
        </w:r>
      </w:ins>
      <w:r>
        <w:t xml:space="preserve"> especially in papers published before 1990. More recently there has been a shift in focus to look at pesticide contamination</w:t>
      </w:r>
      <w:ins w:id="695" w:author="Hannah Mossman" w:date="2021-12-19T17:09:00Z">
        <w:r w:rsidR="00FE3ED2">
          <w:t>,</w:t>
        </w:r>
      </w:ins>
      <w:r>
        <w:t xml:space="preserve"> which has steadily increased in number though</w:t>
      </w:r>
      <w:ins w:id="696" w:author="Hannah Mossman" w:date="2021-12-19T17:09:00Z">
        <w:r w:rsidR="00FE3ED2">
          <w:t>ou</w:t>
        </w:r>
      </w:ins>
      <w:r>
        <w:t>t the 2000s</w:t>
      </w:r>
      <w:ins w:id="697" w:author="Hannah Mossman" w:date="2021-12-19T17:09:00Z">
        <w:r w:rsidR="00FE3ED2">
          <w:t>,</w:t>
        </w:r>
      </w:ins>
      <w:r>
        <w:t xml:space="preserve"> reflecting the lowering of PCB levels and the concurrent increasing of pesticide concentrations in the environment</w:t>
      </w:r>
      <w:r w:rsidR="00437868">
        <w:t xml:space="preserve"> </w:t>
      </w:r>
      <w:r w:rsidR="00437868">
        <w:fldChar w:fldCharType="begin" w:fldLock="1"/>
      </w:r>
      <w:r w:rsidR="00437868">
        <w:instrText>ADDIN CSL_CITATION {"citationItems":[{"id":"ITEM-1","itemData":{"DOI":"10.1007/s11356-014-3180-5","ISSN":"1614-7499","abstract":"Concerns over the role of pesticides affecting vertebrate wildlife populations have recently focussed on systemic products which exert broad-spectrum toxicity. Given that the neonicotinoids have become the fastest-growing class of insecticides globally, we review here 150 studies of their direct (toxic) and indirect (e.g. food chain) effects on vertebrate wildlife---mammals, birds, fish, amphibians and reptiles. We focus on two neonicotinoids, imidacloprid and clothianidin, and a third insecticide, fipronil, which also acts in the same systemic manner. Imidacloprid and fipronil were found to be toxic to many birds and most fish, respectively. All three insecticides exert sub-lethal effects, ranging from genotoxic and cytotoxic effects, and impaired immune function, to reduced growth and reproductive success, often at concentrations well below those associated with mortality. Use of imidacloprid and clothianidin as seed treatments on some crops poses risks to small birds, and ingestion of even a few treated seeds could cause mortality or reproductive impairment to sensitive bird species. In contrast, environmental concentrations of imidacloprid and clothianidin appear to be at levels below those which will cause mortality to freshwater vertebrates, although sub-lethal effects may occur. Some recorded environmental concentrations of fipronil, however, may be sufficiently high to harm fish. Indirect effects are rarely considered in risk assessment processes and there is a paucity of data, despite the potential to exert population-level effects. Our research revealed two field case studies of indirect effects. In one, reductions in invertebrate prey from both imidacloprid and fipronil uses led to impaired growth in a fish species, and in another, reductions in populations in two lizard species were linked to effects of fipronil on termite prey. Evidence presented here suggests that the systemic insecticides, neonicotinoids and fipronil, are capable of exerting direct and indirect effects on terrestrial and aquatic vertebrate wildlife, thus warranting further review of their environmental safety.","author":[{"dropping-particle":"","family":"Gibbons","given":"David","non-dropping-particle":"","parse-names":false,"suffix":""},{"dropping-particle":"","family":"Morrissey","given":"Christy","non-dropping-particle":"","parse-names":false,"suffix":""},{"dropping-particle":"","family":"Mineau","given":"Pierre","non-dropping-particle":"","parse-names":false,"suffix":""}],"container-title":"Environmental Science and Pollution Research","id":"ITEM-1","issue":"1","issued":{"date-parts":[["2015","1"]]},"page":"103-118","title":"A review of the direct and indirect effects of neonicotinoids and fipronil on vertebrate wildlife","type":"article-journal","volume":"22"},"uris":["http://www.mendeley.com/documents/?uuid=7f84bae1-6bb6-45c6-8dcf-fa1d32720b85"]}],"mendeley":{"formattedCitation":"(Gibbons, Morrissey and Mineau, 2015)","plainTextFormattedCitation":"(Gibbons, Morrissey and Mineau, 2015)","previouslyFormattedCitation":"(Gibbons, Morrissey and Mineau, 2015)"},"properties":{"noteIndex":0},"schema":"https://github.com/citation-style-language/schema/raw/master/csl-citation.json"}</w:instrText>
      </w:r>
      <w:r w:rsidR="00437868">
        <w:fldChar w:fldCharType="separate"/>
      </w:r>
      <w:r w:rsidR="00437868" w:rsidRPr="00437868">
        <w:rPr>
          <w:noProof/>
        </w:rPr>
        <w:t>(Gibbons, Morrissey and Mineau, 2015)</w:t>
      </w:r>
      <w:r w:rsidR="00437868">
        <w:fldChar w:fldCharType="end"/>
      </w:r>
      <w:r>
        <w:t>. The second most commonly researched contaminant group was heavy metals</w:t>
      </w:r>
      <w:ins w:id="698" w:author="Hannah Mossman" w:date="2021-12-19T17:10:00Z">
        <w:r w:rsidR="00FE3ED2">
          <w:t>,</w:t>
        </w:r>
      </w:ins>
      <w:r>
        <w:t xml:space="preserve"> which have been investigated in </w:t>
      </w:r>
      <w:del w:id="699" w:author="Hannah Mossman" w:date="2021-12-19T17:10:00Z">
        <w:r w:rsidDel="00FE3ED2">
          <w:delText xml:space="preserve">at least </w:delText>
        </w:r>
      </w:del>
      <w:r>
        <w:t>16 papers</w:t>
      </w:r>
      <w:del w:id="700" w:author="Hannah Mossman" w:date="2021-12-19T17:10:00Z">
        <w:r w:rsidDel="00FE3ED2">
          <w:delText xml:space="preserve"> out of 62 in total</w:delText>
        </w:r>
      </w:del>
      <w:ins w:id="701" w:author="Hannah Mossman" w:date="2021-12-19T17:10:00Z">
        <w:r w:rsidR="00FE3ED2">
          <w:t>,</w:t>
        </w:r>
      </w:ins>
      <w:r>
        <w:t xml:space="preserve"> with mercury being the metal of most interest</w:t>
      </w:r>
      <w:r w:rsidR="00437868">
        <w:t xml:space="preserve"> </w:t>
      </w:r>
      <w:r w:rsidR="00437868">
        <w:fldChar w:fldCharType="begin" w:fldLock="1"/>
      </w:r>
      <w:r w:rsidR="00437868">
        <w:instrText>ADDIN CSL_CITATION {"citationItems":[{"id":"ITEM-1","itemData":{"DOI":"10.1016/j.chemosphere.2005.04.056","ISBN":"0045-6535","ISSN":"00456535","PMID":"15964052","abstract":"In this study samples of ten species of fish were analyzed for concentrations of organochlorine pesticides, PCBs and heavy metals (Pb, Cd, and Cu). Fish were captured using electric fishing on ten sites along the Drôme river (Rhône-Alpes region). Quantitative determination of the organochlorine and PCBs compounds was performed by gas chromatography-electron- capture detection (GC-ECD). The concentrations of heavy metals were determined by atomic absorption spectrophotometry. Samples contained detectable concentrations of lindane, PCBs, and heavy metals but at concentrations below the maximum residue limit (MRL). Non-parametric statistical analysis was performed to distinguish groups of sites with different levels of contamination. PCBs concentrations increased along the river with four groups of sites significantly different from each other. Cadmium concentrations were below the MRL. Lead contamination showed two groups significantly different and a repartition similar to PCBs. Copper contamination was correlated with the localization of vineyards. We assessed the potential effects of contamination the otter (Lutra lutra). The concentrations of all pollutants analyzed in fish sampled in this study are lower than the threshold values described in literature. The Drôme river is relatively unpolluted river, and the establishment of otter populations should not be affected by pollution. © 2005 Elsevier Ltd. All rights reserved.","author":[{"dropping-particle":"","family":"Mazet","given":"Alexandra","non-dropping-particle":"","parse-names":false,"suffix":""},{"dropping-particle":"","family":"Keck","given":"Gérard","non-dropping-particle":"","parse-names":false,"suffix":""},{"dropping-particle":"","family":"Berny","given":"Philippe","non-dropping-particle":"","parse-names":false,"suffix":""}],"container-title":"Chemosphere","id":"ITEM-1","issue":"6","issued":{"date-parts":[["2005"]]},"page":"810-816","title":"Concentrations of PCBs, organochlorine pesticides and heavy metals (lead, cadmium, and copper) in fish from the Drôme river: Potential effects on otters (Lutra lutra)","type":"article-journal","volume":"61"},"uris":["http://www.mendeley.com/documents/?uuid=731c5293-96e3-4cb7-a152-1be7b9e90e99"]}],"mendeley":{"formattedCitation":"(Mazet, Keck and Berny, 2005)","plainTextFormattedCitation":"(Mazet, Keck and Berny, 2005)","previouslyFormattedCitation":"(Mazet, Keck and Berny, 2005)"},"properties":{"noteIndex":0},"schema":"https://github.com/citation-style-language/schema/raw/master/csl-citation.json"}</w:instrText>
      </w:r>
      <w:r w:rsidR="00437868">
        <w:fldChar w:fldCharType="separate"/>
      </w:r>
      <w:r w:rsidR="00437868" w:rsidRPr="00437868">
        <w:rPr>
          <w:noProof/>
        </w:rPr>
        <w:t>(Mazet, Keck and Berny, 2005)</w:t>
      </w:r>
      <w:r w:rsidR="00437868">
        <w:fldChar w:fldCharType="end"/>
      </w:r>
      <w:r>
        <w:t xml:space="preserve">. More recently some newer contaminants have been </w:t>
      </w:r>
      <w:r w:rsidRPr="00CC2515">
        <w:rPr>
          <w:color w:val="000000" w:themeColor="text1"/>
          <w:rPrChange w:id="702" w:author="Thomas David Hughes" w:date="2022-01-16T14:00:00Z">
            <w:rPr/>
          </w:rPrChange>
        </w:rPr>
        <w:t>investigated including</w:t>
      </w:r>
      <w:ins w:id="703" w:author="Thomas David Hughes" w:date="2022-01-16T13:59:00Z">
        <w:r w:rsidR="00CC2515" w:rsidRPr="00CC2515">
          <w:rPr>
            <w:color w:val="000000" w:themeColor="text1"/>
            <w:rPrChange w:id="704" w:author="Thomas David Hughes" w:date="2022-01-16T14:00:00Z">
              <w:rPr/>
            </w:rPrChange>
          </w:rPr>
          <w:t xml:space="preserve"> </w:t>
        </w:r>
        <w:r w:rsidR="00CC2515" w:rsidRPr="00CC2515">
          <w:rPr>
            <w:color w:val="000000" w:themeColor="text1"/>
            <w:shd w:val="clear" w:color="auto" w:fill="FFFFFF"/>
            <w:rPrChange w:id="705" w:author="Thomas David Hughes" w:date="2022-01-16T14:00:00Z">
              <w:rPr>
                <w:rFonts w:ascii="Arial" w:hAnsi="Arial" w:cs="Arial"/>
                <w:color w:val="4D5156"/>
                <w:sz w:val="21"/>
                <w:szCs w:val="21"/>
                <w:shd w:val="clear" w:color="auto" w:fill="FFFFFF"/>
              </w:rPr>
            </w:rPrChange>
          </w:rPr>
          <w:t>Per- and polyfluoroalkyl substances</w:t>
        </w:r>
      </w:ins>
      <w:ins w:id="706" w:author="Thomas David Hughes" w:date="2022-01-16T14:00:00Z">
        <w:r w:rsidR="00CC2515">
          <w:t xml:space="preserve"> </w:t>
        </w:r>
      </w:ins>
      <w:del w:id="707" w:author="Thomas David Hughes" w:date="2022-01-16T14:00:00Z">
        <w:r w:rsidDel="00CC2515">
          <w:delText xml:space="preserve"> </w:delText>
        </w:r>
      </w:del>
      <w:ins w:id="708" w:author="Thomas David Hughes" w:date="2022-01-16T13:59:00Z">
        <w:r w:rsidR="00CC2515">
          <w:t>(</w:t>
        </w:r>
      </w:ins>
      <w:commentRangeStart w:id="709"/>
      <w:r>
        <w:t>PF</w:t>
      </w:r>
      <w:ins w:id="710" w:author="Thomas David Hughes" w:date="2022-01-16T13:57:00Z">
        <w:r w:rsidR="00CC2515">
          <w:t>A</w:t>
        </w:r>
      </w:ins>
      <w:del w:id="711" w:author="Thomas David Hughes" w:date="2022-01-16T13:57:00Z">
        <w:r w:rsidDel="00CC2515">
          <w:delText>C</w:delText>
        </w:r>
      </w:del>
      <w:r>
        <w:t>S</w:t>
      </w:r>
      <w:r w:rsidR="00437868">
        <w:t xml:space="preserve"> </w:t>
      </w:r>
      <w:commentRangeEnd w:id="709"/>
      <w:ins w:id="712" w:author="Thomas David Hughes" w:date="2022-01-16T13:59:00Z">
        <w:r w:rsidR="00CC2515">
          <w:t>)</w:t>
        </w:r>
      </w:ins>
      <w:r w:rsidR="00FE3ED2">
        <w:rPr>
          <w:rStyle w:val="CommentReference"/>
        </w:rPr>
        <w:commentReference w:id="709"/>
      </w:r>
      <w:ins w:id="713" w:author="Thomas David Hughes" w:date="2022-01-16T14:03:00Z">
        <w:r w:rsidR="00CC2515" w:rsidRPr="00CC2515">
          <w:t xml:space="preserve"> </w:t>
        </w:r>
        <w:commentRangeStart w:id="714"/>
        <w:r w:rsidR="00CC2515">
          <w:t>specifically water repellents</w:t>
        </w:r>
        <w:commentRangeEnd w:id="714"/>
        <w:r w:rsidR="00CC2515">
          <w:rPr>
            <w:rStyle w:val="CommentReference"/>
          </w:rPr>
          <w:commentReference w:id="714"/>
        </w:r>
        <w:r w:rsidR="00CC2515">
          <w:t xml:space="preserve"> </w:t>
        </w:r>
      </w:ins>
      <w:r w:rsidR="00437868">
        <w:fldChar w:fldCharType="begin" w:fldLock="1"/>
      </w:r>
      <w:r w:rsidR="002B3423">
        <w:instrText>ADDIN CSL_CITATION {"citationItems":[{"id":"ITEM-1","itemData":{"DOI":"10.1021/es401485t","ISBN":"0013-936X","ISSN":"0013936X","PMID":"24033312","abstract":"Liver samples from 140 otters (Lutra lutra) from Sweden and Norway were analyzed for 10 perfluoroalkyl carboxylic acids (PFCAs; C6-C15), 4 perfluoroalkane sulfonic acids (PFSAs; C4,C6,C8,C10) and perfluorooctane sulfonamide (FOSA). Perfluorooctane sulfonic acid (PFOS) was the dominant compound accounting for approximately 80% of the fluorinated contaminants and showing concentrations up to 16 μg/g wet weight. Perfluorononanoic acid (PFNA) was the dominant PFCA (up to 640 ng/g wet weight) closely followed by the C10 and C11 homologues. A spatial comparison between otters from southwestern Norway, southern and northern Sweden sampled between 2005 and 2011 revealed that the samples from southern Sweden had generally the largest contaminant load, but two PFCAs and FOSA were higher concentrated in the Norwegian samples. A temporal trend study was performed on otters from southern Sweden collected between 1972 and 2011. Seven PFCAs (C8-C14), PFOS and perfluorodecane sulfonic acid (PFDS) showed significantly increasing trends with doubling times between 5.5 and 13 years. The PFCAs also showed significantly increasing trends over the period 2002 to 2011. These findings together with the exceptionally high liver concentrations of PFOS are of great concern for the Scandinavian otter populations.","author":[{"dropping-particle":"","family":"Roos","given":"Anna","non-dropping-particle":"","parse-names":false,"suffix":""},{"dropping-particle":"","family":"Berger","given":"Urs","non-dropping-particle":"","parse-names":false,"suffix":""},{"dropping-particle":"","family":"Järnberg","given":"Ulf","non-dropping-particle":"","parse-names":false,"suffix":""},{"dropping-particle":"","family":"Dijk","given":"Jiska","non-dropping-particle":"Van","parse-names":false,"suffix":""},{"dropping-particle":"","family":"Bignert","given":"Anders","non-dropping-particle":"","parse-names":false,"suffix":""}],"container-title":"Environmental Science and Technology","id":"ITEM-1","issue":"20","issued":{"date-parts":[["2013"]]},"page":"11757-11765","title":"Increasing concentrations of perfluoroalkyl acids in scandinavian otters (Lutra lutra) between 1972 and 2011: A new threat to the otter population?","type":"article-journal","volume":"47"},"uris":["http://www.mendeley.com/documents/?uuid=5c102131-99f6-49f5-94e4-d0a92d22cf16"]}],"mendeley":{"formattedCitation":"(Roos &lt;i&gt;et al.&lt;/i&gt;, 2013)","plainTextFormattedCitation":"(Roos et al., 2013)","previouslyFormattedCitation":"(Roos &lt;i&gt;et al.&lt;/i&gt;, 2013)"},"properties":{"noteIndex":0},"schema":"https://github.com/citation-style-language/schema/raw/master/csl-citation.json"}</w:instrText>
      </w:r>
      <w:r w:rsidR="00437868">
        <w:fldChar w:fldCharType="separate"/>
      </w:r>
      <w:r w:rsidR="00437868" w:rsidRPr="00437868">
        <w:rPr>
          <w:noProof/>
        </w:rPr>
        <w:t xml:space="preserve">(Roos </w:t>
      </w:r>
      <w:r w:rsidR="00437868" w:rsidRPr="00437868">
        <w:rPr>
          <w:i/>
          <w:noProof/>
        </w:rPr>
        <w:t>et al.</w:t>
      </w:r>
      <w:r w:rsidR="00437868" w:rsidRPr="00437868">
        <w:rPr>
          <w:noProof/>
        </w:rPr>
        <w:t>, 2013)</w:t>
      </w:r>
      <w:r w:rsidR="00437868">
        <w:fldChar w:fldCharType="end"/>
      </w:r>
      <w:ins w:id="715" w:author="Thomas David Hughes" w:date="2022-01-16T14:03:00Z">
        <w:r w:rsidR="00CC2515">
          <w:t>.</w:t>
        </w:r>
      </w:ins>
      <w:r>
        <w:t xml:space="preserve"> </w:t>
      </w:r>
      <w:commentRangeStart w:id="716"/>
      <w:del w:id="717" w:author="Thomas David Hughes" w:date="2022-01-16T14:03:00Z">
        <w:r w:rsidDel="00CC2515">
          <w:delText>specifically water repellents</w:delText>
        </w:r>
        <w:commentRangeEnd w:id="716"/>
        <w:r w:rsidR="00DF161C" w:rsidDel="00CC2515">
          <w:rPr>
            <w:rStyle w:val="CommentReference"/>
          </w:rPr>
          <w:commentReference w:id="716"/>
        </w:r>
      </w:del>
      <w:ins w:id="718" w:author="Thomas David Hughes" w:date="2022-01-16T14:01:00Z">
        <w:r w:rsidR="00CC2515">
          <w:t xml:space="preserve">There has also been a paper on microplastics which will </w:t>
        </w:r>
      </w:ins>
      <w:ins w:id="719" w:author="Thomas David Hughes" w:date="2022-01-16T14:03:00Z">
        <w:r w:rsidR="00CC2515">
          <w:t>likely</w:t>
        </w:r>
      </w:ins>
      <w:ins w:id="720" w:author="Thomas David Hughes" w:date="2022-01-16T14:01:00Z">
        <w:r w:rsidR="00CC2515">
          <w:t xml:space="preserve"> become an increasing problem for otters </w:t>
        </w:r>
      </w:ins>
      <w:ins w:id="721" w:author="Thomas David Hughes" w:date="2022-01-16T14:02:00Z">
        <w:r w:rsidR="00CC2515">
          <w:t>throughout</w:t>
        </w:r>
      </w:ins>
      <w:ins w:id="722" w:author="Thomas David Hughes" w:date="2022-01-16T14:01:00Z">
        <w:r w:rsidR="00CC2515">
          <w:t xml:space="preserve"> its range</w:t>
        </w:r>
      </w:ins>
      <w:del w:id="723" w:author="Thomas David Hughes" w:date="2022-01-16T14:01:00Z">
        <w:r w:rsidDel="00CC2515">
          <w:delText xml:space="preserve"> and </w:delText>
        </w:r>
      </w:del>
      <w:del w:id="724" w:author="Thomas David Hughes" w:date="2022-01-16T14:02:00Z">
        <w:r w:rsidDel="00CC2515">
          <w:delText>microplastics</w:delText>
        </w:r>
      </w:del>
      <w:del w:id="725" w:author="Hannah Mossman" w:date="2021-12-19T17:12:00Z">
        <w:r w:rsidDel="00DF161C">
          <w:delText xml:space="preserve"> although these represent only two papers out of 62 that have investigated some of the emerging contamination threats to \textit{Lutra lutra}. </w:delText>
        </w:r>
      </w:del>
      <w:ins w:id="726" w:author="Hannah Mossman" w:date="2021-12-19T17:12:00Z">
        <w:r w:rsidR="00DF161C">
          <w:t>.</w:t>
        </w:r>
      </w:ins>
    </w:p>
    <w:p w14:paraId="4F0EAC6E" w14:textId="5664484A" w:rsidR="00B34BE6" w:rsidRDefault="00B34BE6" w:rsidP="00B34BE6"/>
    <w:p w14:paraId="6036210A" w14:textId="2D079DAB" w:rsidR="00B34BE6" w:rsidRPr="00B34BE6" w:rsidRDefault="00B34BE6" w:rsidP="00B34BE6">
      <w:pPr>
        <w:rPr>
          <w:b/>
          <w:bCs/>
        </w:rPr>
      </w:pPr>
      <w:r w:rsidRPr="00B34BE6">
        <w:rPr>
          <w:b/>
          <w:bCs/>
        </w:rPr>
        <w:t>Reviews and methods</w:t>
      </w:r>
    </w:p>
    <w:p w14:paraId="1838703B" w14:textId="143C837B" w:rsidR="00B34BE6" w:rsidRDefault="00B34BE6" w:rsidP="00B34BE6"/>
    <w:p w14:paraId="708CCEBC" w14:textId="7C935B53" w:rsidR="00B34BE6" w:rsidRDefault="004F4F0A" w:rsidP="00B34BE6">
      <w:r w:rsidRPr="004F4F0A">
        <w:t>Reviews</w:t>
      </w:r>
      <w:del w:id="727" w:author="Thomas David Hughes" w:date="2022-01-16T14:04:00Z">
        <w:r w:rsidRPr="004F4F0A" w:rsidDel="00CC2515">
          <w:delText xml:space="preserve"> </w:delText>
        </w:r>
        <w:r w:rsidDel="00CC2515">
          <w:delText xml:space="preserve">of </w:delText>
        </w:r>
        <w:commentRangeStart w:id="728"/>
        <w:r w:rsidDel="00CC2515">
          <w:delText>topics</w:delText>
        </w:r>
      </w:del>
      <w:r>
        <w:t xml:space="preserve"> and methods </w:t>
      </w:r>
      <w:commentRangeEnd w:id="728"/>
      <w:r w:rsidR="00DF161C">
        <w:rPr>
          <w:rStyle w:val="CommentReference"/>
        </w:rPr>
        <w:commentReference w:id="728"/>
      </w:r>
      <w:ins w:id="729" w:author="Hannah Mossman" w:date="2021-12-19T17:13:00Z">
        <w:r w:rsidR="00DF161C">
          <w:t xml:space="preserve">made up </w:t>
        </w:r>
      </w:ins>
      <w:del w:id="730" w:author="Hannah Mossman" w:date="2021-12-19T17:13:00Z">
        <w:r w:rsidDel="00DF161C">
          <w:delText>are the 3</w:delText>
        </w:r>
        <w:r w:rsidRPr="004F4F0A" w:rsidDel="00DF161C">
          <w:rPr>
            <w:vertAlign w:val="superscript"/>
          </w:rPr>
          <w:delText>rd</w:delText>
        </w:r>
        <w:r w:rsidDel="00DF161C">
          <w:delText xml:space="preserve"> most abundant subcategory in our review with 84 papers in total making </w:delText>
        </w:r>
      </w:del>
      <w:r>
        <w:t xml:space="preserve">12% </w:t>
      </w:r>
      <w:ins w:id="731" w:author="Hannah Mossman" w:date="2021-12-19T17:15:00Z">
        <w:r w:rsidR="00DF161C">
          <w:t xml:space="preserve">(84 papers) </w:t>
        </w:r>
      </w:ins>
      <w:r>
        <w:t xml:space="preserve">of all papers on </w:t>
      </w:r>
      <w:r w:rsidRPr="00DF161C">
        <w:rPr>
          <w:i/>
          <w:iCs/>
          <w:rPrChange w:id="732" w:author="Hannah Mossman" w:date="2021-12-19T17:13:00Z">
            <w:rPr/>
          </w:rPrChange>
        </w:rPr>
        <w:t>Lutra lutra</w:t>
      </w:r>
      <w:del w:id="733" w:author="Hannah Mossman" w:date="2021-12-19T17:14:00Z">
        <w:r w:rsidDel="00DF161C">
          <w:delText xml:space="preserve"> a review of some kind</w:delText>
        </w:r>
      </w:del>
      <w:r>
        <w:t>. The</w:t>
      </w:r>
      <w:r w:rsidRPr="004F4F0A">
        <w:t xml:space="preserve"> most common </w:t>
      </w:r>
      <w:r>
        <w:t xml:space="preserve">type of review </w:t>
      </w:r>
      <w:del w:id="734" w:author="Hannah Mossman" w:date="2021-12-19T17:16:00Z">
        <w:r w:rsidDel="00DF161C">
          <w:delText>in the data</w:delText>
        </w:r>
        <w:r w:rsidRPr="004F4F0A" w:rsidDel="00DF161C">
          <w:delText xml:space="preserve"> </w:delText>
        </w:r>
        <w:r w:rsidDel="00DF161C">
          <w:delText>is</w:delText>
        </w:r>
      </w:del>
      <w:ins w:id="735" w:author="Hannah Mossman" w:date="2021-12-19T17:16:00Z">
        <w:r w:rsidR="00DF161C">
          <w:t>was</w:t>
        </w:r>
      </w:ins>
      <w:r>
        <w:t xml:space="preserve"> a </w:t>
      </w:r>
      <w:ins w:id="736" w:author="Thomas David Hughes" w:date="2022-01-16T14:04:00Z">
        <w:r w:rsidR="00CC2515">
          <w:t>national</w:t>
        </w:r>
      </w:ins>
      <w:commentRangeStart w:id="737"/>
      <w:ins w:id="738" w:author="Hannah Mossman" w:date="2021-12-19T17:16:00Z">
        <w:del w:id="739" w:author="Thomas David Hughes" w:date="2022-01-16T14:04:00Z">
          <w:r w:rsidR="00DF161C" w:rsidDel="00CC2515">
            <w:delText>general</w:delText>
          </w:r>
        </w:del>
        <w:r w:rsidR="00DF161C">
          <w:t xml:space="preserve"> </w:t>
        </w:r>
        <w:commentRangeEnd w:id="737"/>
        <w:r w:rsidR="00DF161C">
          <w:rPr>
            <w:rStyle w:val="CommentReference"/>
          </w:rPr>
          <w:commentReference w:id="737"/>
        </w:r>
      </w:ins>
      <w:r>
        <w:t>species review</w:t>
      </w:r>
      <w:ins w:id="740" w:author="Thomas David Hughes" w:date="2022-01-16T14:04:00Z">
        <w:r w:rsidR="00CC2515">
          <w:t xml:space="preserve"> looking at the current and historical status of L</w:t>
        </w:r>
      </w:ins>
      <w:ins w:id="741" w:author="Thomas David Hughes" w:date="2022-01-16T14:05:00Z">
        <w:r w:rsidR="00CC2515">
          <w:t>utra lutra</w:t>
        </w:r>
      </w:ins>
      <w:ins w:id="742" w:author="Hannah Mossman" w:date="2021-12-19T17:16:00Z">
        <w:r w:rsidR="00DF161C">
          <w:t>,</w:t>
        </w:r>
      </w:ins>
      <w:r>
        <w:t xml:space="preserve"> which ma</w:t>
      </w:r>
      <w:ins w:id="743" w:author="Hannah Mossman" w:date="2021-12-19T17:16:00Z">
        <w:r w:rsidR="00DF161C">
          <w:t>d</w:t>
        </w:r>
      </w:ins>
      <w:del w:id="744" w:author="Hannah Mossman" w:date="2021-12-19T17:16:00Z">
        <w:r w:rsidDel="00DF161C">
          <w:delText>k</w:delText>
        </w:r>
      </w:del>
      <w:r>
        <w:t xml:space="preserve">e up 35% of </w:t>
      </w:r>
      <w:ins w:id="745" w:author="Hannah Mossman" w:date="2021-12-19T17:16:00Z">
        <w:r w:rsidR="00DF161C">
          <w:t xml:space="preserve">the </w:t>
        </w:r>
      </w:ins>
      <w:del w:id="746" w:author="Hannah Mossman" w:date="2021-12-19T17:16:00Z">
        <w:r w:rsidDel="00DF161C">
          <w:delText xml:space="preserve">all </w:delText>
        </w:r>
      </w:del>
      <w:r>
        <w:t>review papers</w:t>
      </w:r>
      <w:ins w:id="747" w:author="Hannah Mossman" w:date="2021-12-19T17:16:00Z">
        <w:r w:rsidR="00DF161C">
          <w:t>.</w:t>
        </w:r>
        <w:del w:id="748" w:author="Thomas David Hughes" w:date="2022-01-16T14:06:00Z">
          <w:r w:rsidR="00DF161C" w:rsidDel="00CC2515">
            <w:delText xml:space="preserve"> </w:delText>
          </w:r>
        </w:del>
        <w:del w:id="749" w:author="Thomas David Hughes" w:date="2022-01-16T14:05:00Z">
          <w:r w:rsidR="00DF161C" w:rsidDel="00CC2515">
            <w:delText>T</w:delText>
          </w:r>
        </w:del>
      </w:ins>
      <w:del w:id="750" w:author="Thomas David Hughes" w:date="2022-01-16T14:05:00Z">
        <w:r w:rsidDel="00CC2515">
          <w:delText xml:space="preserve"> these have mostly been national reviews of the current status of </w:delText>
        </w:r>
        <w:r w:rsidRPr="00DF161C" w:rsidDel="00CC2515">
          <w:rPr>
            <w:i/>
            <w:iCs/>
            <w:rPrChange w:id="751" w:author="Hannah Mossman" w:date="2021-12-19T17:16:00Z">
              <w:rPr/>
            </w:rPrChange>
          </w:rPr>
          <w:delText>Lutra lutra</w:delText>
        </w:r>
        <w:r w:rsidDel="00CC2515">
          <w:delText xml:space="preserve"> at the time of publication.</w:delText>
        </w:r>
      </w:del>
      <w:r>
        <w:t xml:space="preserve"> </w:t>
      </w:r>
      <w:commentRangeStart w:id="752"/>
      <w:r w:rsidRPr="004F4F0A">
        <w:t xml:space="preserve">Reviews </w:t>
      </w:r>
      <w:ins w:id="753" w:author="Thomas David Hughes" w:date="2022-01-16T14:06:00Z">
        <w:r w:rsidR="00CC2515">
          <w:t xml:space="preserve">that specifically focus on the current </w:t>
        </w:r>
      </w:ins>
      <w:del w:id="754" w:author="Thomas David Hughes" w:date="2022-01-16T14:06:00Z">
        <w:r w:rsidRPr="004F4F0A" w:rsidDel="00CC2515">
          <w:delText xml:space="preserve">of </w:delText>
        </w:r>
      </w:del>
      <w:r w:rsidRPr="004F4F0A">
        <w:t>population</w:t>
      </w:r>
      <w:r>
        <w:t xml:space="preserve"> status</w:t>
      </w:r>
      <w:r w:rsidRPr="004F4F0A">
        <w:t xml:space="preserve"> </w:t>
      </w:r>
      <w:commentRangeEnd w:id="752"/>
      <w:ins w:id="755" w:author="Thomas David Hughes" w:date="2022-01-16T14:06:00Z">
        <w:r w:rsidR="00CC2515">
          <w:t xml:space="preserve">of lutra lutra in a given area national or international </w:t>
        </w:r>
      </w:ins>
      <w:r w:rsidR="00DF161C">
        <w:rPr>
          <w:rStyle w:val="CommentReference"/>
        </w:rPr>
        <w:commentReference w:id="752"/>
      </w:r>
      <w:r w:rsidRPr="004F4F0A">
        <w:t>are also heavily covered in the literature</w:t>
      </w:r>
      <w:ins w:id="756" w:author="Thomas David Hughes" w:date="2022-01-16T14:07:00Z">
        <w:r w:rsidR="00CC2515">
          <w:t xml:space="preserve"> t</w:t>
        </w:r>
      </w:ins>
      <w:ins w:id="757" w:author="Hannah Mossman" w:date="2021-12-19T17:18:00Z">
        <w:del w:id="758" w:author="Thomas David Hughes" w:date="2022-01-16T14:07:00Z">
          <w:r w:rsidR="00DF161C" w:rsidDel="00CC2515">
            <w:delText>.</w:delText>
          </w:r>
        </w:del>
      </w:ins>
      <w:del w:id="759" w:author="Thomas David Hughes" w:date="2022-01-16T14:07:00Z">
        <w:r w:rsidRPr="004F4F0A" w:rsidDel="00CC2515">
          <w:delText xml:space="preserve"> </w:delText>
        </w:r>
      </w:del>
      <w:ins w:id="760" w:author="Hannah Mossman" w:date="2021-12-19T17:18:00Z">
        <w:del w:id="761" w:author="Thomas David Hughes" w:date="2022-01-16T14:07:00Z">
          <w:r w:rsidR="00DF161C" w:rsidDel="00CC2515">
            <w:delText>T</w:delText>
          </w:r>
        </w:del>
      </w:ins>
      <w:del w:id="762" w:author="Hannah Mossman" w:date="2021-12-19T17:18:00Z">
        <w:r w:rsidRPr="004F4F0A" w:rsidDel="00DF161C">
          <w:delText>t</w:delText>
        </w:r>
      </w:del>
      <w:r w:rsidRPr="004F4F0A">
        <w:t xml:space="preserve">hese have focused surveying methods </w:t>
      </w:r>
      <w:del w:id="763" w:author="Hannah Mossman" w:date="2021-12-19T17:18:00Z">
        <w:r w:rsidDel="00DF161C">
          <w:delText xml:space="preserve">these </w:delText>
        </w:r>
      </w:del>
      <w:ins w:id="764" w:author="Hannah Mossman" w:date="2021-12-19T17:18:00Z">
        <w:r w:rsidR="00DF161C">
          <w:t xml:space="preserve">and </w:t>
        </w:r>
      </w:ins>
      <w:r>
        <w:t>account</w:t>
      </w:r>
      <w:ins w:id="765" w:author="Hannah Mossman" w:date="2021-12-19T17:18:00Z">
        <w:r w:rsidR="00DF161C">
          <w:t>e</w:t>
        </w:r>
      </w:ins>
      <w:ins w:id="766" w:author="Hannah Mossman" w:date="2021-12-19T17:19:00Z">
        <w:r w:rsidR="00DF161C">
          <w:t>d</w:t>
        </w:r>
      </w:ins>
      <w:r>
        <w:t xml:space="preserve"> for 33% of the review papers in our dataset</w:t>
      </w:r>
      <w:del w:id="767" w:author="Thomas David Hughes" w:date="2022-01-16T14:07:00Z">
        <w:r w:rsidR="002B3423" w:rsidDel="00CC2515">
          <w:delText xml:space="preserve"> </w:delText>
        </w:r>
        <w:commentRangeStart w:id="768"/>
        <w:r w:rsidR="002B3423" w:rsidDel="00CC2515">
          <w:fldChar w:fldCharType="begin" w:fldLock="1"/>
        </w:r>
        <w:r w:rsidR="002B3423" w:rsidRPr="00CC2515" w:rsidDel="00CC2515">
          <w:delInstrText>ADDIN CSL_CITATION {"citationItems":[{"id":"ITEM-1","itemData":{"DOI":"10.1016/0006-3207(87)90101-7","ISBN":"0006-3207","ISSN":"00063207","PMID":"2288","abstract":"The faeces ('spraints') of otters Lutra lutra are often used to survey populations or to indicate habitat preferences. Problems with this method are reviewed and recent criticisms of a test of the method are discussed. It is suggested that further comparisons between known otter populations and their spraint distributions are needed to test the required size of sampling units and interpretation of surveys. © 1987.","author":[{"dropping-particle":"","family":"Kruuk","given":"Hans","non-dropping-particle":"","parse-names":false,"suffix":""},{"dropping-particle":"","family":"Conroy","given":"J. W.H.","non-dropping-particle":"","parse-names":false,"suffix":""}],"container-title":"Biological Conservation","id":"ITEM-1","issue":"3","issued":{"date-parts":[["1987"]]},"page":"179-183","title":"Surveying otter Lutra lutra populations: A discussion of problems with spraints","type":"article-journal","volume":"41"},"uris":["http://www.mendeley.com/documents/?uuid=c57e20b4-4fe0-4a83-b2e6-3da49b162cc5"]},{"id":"ITEM-2","itemData":{"DOI":"10.1007/s10344-017-1143-0","ISSN":"16124642","abstract":"The study of nocturnal mammals relies on indirect evidence or invasive methods involving capture and tagging of individuals. Indirect methods are prone to error, while cap-ture and tagging mammals have logistical and ethical consid-erations. Off-the-shelf camera traps are perceived as an acces-sible, non-intrusive method for direct data gathering, having many benefits but also potential biases. Here, using a 6-year camera-trap study of a Eurasian otter holt (den), we evaluate key parameters of study design. First, we analyse patterns of holt use in relation to researcher visits to maintain the camera traps. Then, using a dual camera-trap deployment, we com-pare the success of data capture from each camera-trap posi-tion in relation to the dual setup. Finally, we provide analyses to optimise minimum survey effort and camera-trap program-ming. Our findings indicate that otter presence and resting patterns were unaffected by the researcher visits. Results were significantly better using a close camera-trap emplacement than a distant. There was a higher frequency of otter activity at the holt during the natal and early rearing period which has implications for determining the minimum survey duration. Reducing video clip duration from 30 to 19 s would have included 95% of instances where sex could be identified, and saved 35–40% of memory storage. Peaks of otter activity were related to sunrise and sunset; exclusion of diurnal hours would have missed 11% of registrations. Camera-trap studies would benefit by adopting a similar framework of analyses in the preliminary stages or during a trial period to inform sub-sequent methodological refinements.","author":[{"dropping-particle":"","family":"Findlay","given":"Melanie A.","non-dropping-particle":"","parse-names":false,"suffix":""},{"dropping-particle":"","family":"Briers","given":"Robert A.","non-dropping-particle":"","parse-names":false,"suffix":""},{"dropping-particle":"","family":"Diamond","given":"Neil","non-dropping-particle":"","parse-names":false,"suffix":""},{"dropping-particle":"","family":"White","given":"Patrick J.C.","non-dropping-particle":"","parse-names":false,"suffix":""}],"container-title":"European Journal of Wildlife Research","id":"ITEM-2","issue":"6","issued":{"date-parts":[["2017"]]},"title":"Developing an empirical approach to optimal camera-trap deployment at mammal resting sites: evidence from a longitudinal study of an otter Lutra lutra holt","type":"article-journal","volume":"63"},"uris":["http://www.mendeley.com/documents/?uuid=1c79ab41-070c-4b37-97cb-1b793e52c971"]}],"mendeley":{"formattedCitation":"(Kruuk and Conroy, 1987; Findlay &lt;i&gt;et al.&lt;/i&gt;, 2017)","plainTextFormattedCitation":"(Kruuk and Conroy, 1987; Findlay et al., 2017)","previouslyFormattedCitation":"(Kruuk and Conroy, 1987; Findlay &lt;i&gt;et al.&lt;/i&gt;, 2017)"},"properties":{"noteIndex":0},"schema":"https://github.com/citation-style-language/schema/raw/master/csl-citation.json"}</w:delInstrText>
        </w:r>
        <w:r w:rsidR="002B3423" w:rsidDel="00CC2515">
          <w:fldChar w:fldCharType="separate"/>
        </w:r>
        <w:r w:rsidR="002B3423" w:rsidRPr="00CC2515" w:rsidDel="00CC2515">
          <w:rPr>
            <w:noProof/>
          </w:rPr>
          <w:delText xml:space="preserve">(Kruuk and Conroy, 1987; Findlay </w:delText>
        </w:r>
        <w:r w:rsidR="002B3423" w:rsidRPr="00CC2515" w:rsidDel="00CC2515">
          <w:rPr>
            <w:i/>
            <w:noProof/>
          </w:rPr>
          <w:delText>et al.</w:delText>
        </w:r>
        <w:r w:rsidR="002B3423" w:rsidRPr="00CC2515" w:rsidDel="00CC2515">
          <w:rPr>
            <w:noProof/>
          </w:rPr>
          <w:delText>, 2017)</w:delText>
        </w:r>
        <w:r w:rsidR="002B3423" w:rsidDel="00CC2515">
          <w:fldChar w:fldCharType="end"/>
        </w:r>
      </w:del>
      <w:r>
        <w:t>.</w:t>
      </w:r>
      <w:commentRangeEnd w:id="768"/>
      <w:r w:rsidR="00DF161C">
        <w:rPr>
          <w:rStyle w:val="CommentReference"/>
        </w:rPr>
        <w:commentReference w:id="768"/>
      </w:r>
      <w:ins w:id="769" w:author="Thomas David Hughes" w:date="2022-01-16T14:07:00Z">
        <w:r w:rsidR="00CC2515">
          <w:t xml:space="preserve"> </w:t>
        </w:r>
      </w:ins>
      <w:del w:id="770" w:author="Hannah Mossman" w:date="2021-12-19T17:19:00Z">
        <w:r w:rsidDel="00DF161C">
          <w:delText xml:space="preserve"> More recently s</w:delText>
        </w:r>
      </w:del>
      <w:ins w:id="771" w:author="Thomas David Hughes" w:date="2022-01-16T14:07:00Z">
        <w:r w:rsidR="00CC2515">
          <w:t>In the las</w:t>
        </w:r>
      </w:ins>
      <w:ins w:id="772" w:author="Thomas David Hughes" w:date="2022-01-16T14:08:00Z">
        <w:r w:rsidR="00CC2515">
          <w:t>t 20 years</w:t>
        </w:r>
      </w:ins>
      <w:ins w:id="773" w:author="Hannah Mossman" w:date="2021-12-19T17:19:00Z">
        <w:del w:id="774" w:author="Thomas David Hughes" w:date="2022-01-16T14:07:00Z">
          <w:r w:rsidR="00DF161C" w:rsidDel="00CC2515">
            <w:delText>S</w:delText>
          </w:r>
        </w:del>
      </w:ins>
      <w:del w:id="775" w:author="Thomas David Hughes" w:date="2022-01-16T14:07:00Z">
        <w:r w:rsidDel="00CC2515">
          <w:delText xml:space="preserve">ince </w:delText>
        </w:r>
        <w:commentRangeStart w:id="776"/>
        <w:r w:rsidDel="00CC2515">
          <w:delText>the 2000s</w:delText>
        </w:r>
        <w:commentRangeEnd w:id="776"/>
        <w:r w:rsidR="00DF161C" w:rsidDel="00CC2515">
          <w:rPr>
            <w:rStyle w:val="CommentReference"/>
          </w:rPr>
          <w:commentReference w:id="776"/>
        </w:r>
      </w:del>
      <w:ins w:id="777" w:author="Hannah Mossman" w:date="2021-12-19T17:19:00Z">
        <w:del w:id="778" w:author="Thomas David Hughes" w:date="2022-01-16T14:07:00Z">
          <w:r w:rsidR="00DF161C" w:rsidDel="00CC2515">
            <w:delText>,</w:delText>
          </w:r>
        </w:del>
      </w:ins>
      <w:r w:rsidRPr="004F4F0A">
        <w:t xml:space="preserve"> </w:t>
      </w:r>
      <w:ins w:id="779" w:author="Hannah Mossman" w:date="2021-12-19T17:20:00Z">
        <w:r w:rsidR="00DF161C">
          <w:t xml:space="preserve">only </w:t>
        </w:r>
      </w:ins>
      <w:r>
        <w:t>a small</w:t>
      </w:r>
      <w:r w:rsidRPr="004F4F0A">
        <w:t xml:space="preserve"> </w:t>
      </w:r>
      <w:r w:rsidR="003E3618">
        <w:t xml:space="preserve">number </w:t>
      </w:r>
      <w:r w:rsidRPr="004F4F0A">
        <w:t xml:space="preserve">of studies </w:t>
      </w:r>
      <w:ins w:id="780" w:author="Hannah Mossman" w:date="2021-12-19T17:19:00Z">
        <w:r w:rsidR="00DF161C">
          <w:t xml:space="preserve">(six papers) </w:t>
        </w:r>
      </w:ins>
      <w:r>
        <w:t xml:space="preserve">have reviewed the </w:t>
      </w:r>
      <w:r w:rsidRPr="004F4F0A">
        <w:t>genetic methods for looking at population size</w:t>
      </w:r>
      <w:del w:id="781" w:author="Hannah Mossman" w:date="2021-12-19T17:20:00Z">
        <w:r w:rsidRPr="004F4F0A" w:rsidDel="00DF161C">
          <w:delText>s</w:delText>
        </w:r>
      </w:del>
      <w:r w:rsidRPr="004F4F0A">
        <w:t xml:space="preserve"> and diversity</w:t>
      </w:r>
      <w:ins w:id="782" w:author="Hannah Mossman" w:date="2021-12-19T17:20:00Z">
        <w:r w:rsidR="00DF161C">
          <w:t>,</w:t>
        </w:r>
      </w:ins>
      <w:r>
        <w:t xml:space="preserve"> despite the huge increase in population genetics papers </w:t>
      </w:r>
      <w:del w:id="783" w:author="Hannah Mossman" w:date="2021-12-19T17:20:00Z">
        <w:r w:rsidDel="00DF161C">
          <w:delText>there are only 6 such reviews that we can identify from the literature</w:delText>
        </w:r>
        <w:r w:rsidR="002B3423" w:rsidDel="00DF161C">
          <w:delText xml:space="preserve"> </w:delText>
        </w:r>
      </w:del>
      <w:r w:rsidR="002B3423">
        <w:fldChar w:fldCharType="begin" w:fldLock="1"/>
      </w:r>
      <w:r w:rsidR="002B3423">
        <w:instrText>ADDIN CSL_CITATION {"citationItems":[{"id":"ITEM-1","itemData":{"DOI":"10.1002/jwmg.604","ISBN":"0022541X","ISSN":"0022541X","abstract":"The main goal of non-invasive genetic capture-mark-recapture (CMR) analysis is to gain an unbiased and reliable population size estimate of species that cannot be sampled directly. The method has become an important and widely used tool to research and manage wildlife populations.However, researchers have to struggle with low amplification success rates and genotyping errors, which substantially bias subsequent analysis. To receive reliable results and to minimize the time and costs required for non-invasive microsatellite genotyping, one must carefully choose a species-specific sampling design, methods that maximize the amount of template DNA, and methods that could overcome genotyping errors, especially when using low-quality samples. This article reviews the literature and the pros and cons of the main methods used along the process described above. The review is strengthened by a case study on Eurasian otters (Lutra lutra) using feces; we tested severalmethods for their appropriateness to accommodate for genotyping errors. Based on this method testing, we demonstrated that high genotyping error rates are the key problem in this process leading to a severely flawed dataset if no consensus genotype is formed. However, even if generating consensus genotypes minimizes errors dramatically, we show that it may not achieve a definite eradication of all errors, which results in overestimated population sizes if conventional estimators are used. In conjunction with these findings, we offer a step-by-step protocol for non-invasive genetic CMR studies to achieve a reliable estimate of population sizes in the presence of high genotyping error rates.","author":[{"dropping-particle":"","family":"Lampa","given":"Simone","non-dropping-particle":"","parse-names":false,"suffix":""},{"dropping-particle":"","family":"Henle","given":"Klaus","non-dropping-particle":"","parse-names":false,"suffix":""},{"dropping-particle":"","family":"Klenke","given":"Reinhard","non-dropping-particle":"","parse-names":false,"suffix":""},{"dropping-particle":"","family":"Hoehn","given":"Marion","non-dropping-particle":"","parse-names":false,"suffix":""},{"dropping-particle":"","family":"Gruber","given":"Bernd","non-dropping-particle":"","parse-names":false,"suffix":""}],"container-title":"Journal of Wildlife Management","id":"ITEM-1","issue":"8","issued":{"date-parts":[["2013"]]},"page":"1490-1511","title":"How to overcome genotyping errors in non-invasive genetic mark-recapture population size estimation - A review of available methods illustrated by a case study","type":"article","volume":"77"},"uris":["http://www.mendeley.com/documents/?uuid=69a89ee9-7772-4164-8b88-b19d35b1f2d3"]},{"id":"ITEM-2","itemData":{"abstract":"Given the difficulties in establishing population parameters of elusive animals in the wild by traditional methods such as trapping, much attention has been given in recent years to non-invasive genetic sampling. Our work compared estimates of population size and sex ratio derived from genetic sampling with the known number and sex of animals released during an otter reintroduction, and reports on the pitfalls and opportunities that may be encountered in studies of this kind. This study makes use of 121 samples of otter spraints (faeces) collected over 7 months during a reintroduction in the Upper Thames (UK) where a total of 17 otters was released in two consecutive phases. Spraints were processed with a multiple tubes approach and seven microsatellites were used. Of all collected samples, 19% were complete for at least five loci, the minimum required for discrimination between individuals. Six out of nine of the otters that were released in the first phase were detected, four males and two females, while none of the otters released in the second phase was detected probably due to a combination of sampling pitfalls and otter behaviour. In particular, the specific sex (mostly females) and dominance composition (lower) of the individuals in the second release group may explain our failure to detect individuals in this group. Taken together, our results add further evidence that genetic sampling approaches represent a potentially accurate and non-invasive route to census populations of otters, but that the sampling design should take into account factors like the sex ratio and dominance composition of the population in order to maximise detection and minimise error. ","author":[{"dropping-particle":"","family":"Bonesi","given":"L","non-dropping-particle":"","parse-names":false,"suffix":""},{"dropping-particle":"","family":"Hale","given":"M","non-dropping-particle":"","parse-names":false,"suffix":""},{"dropping-particle":"","family":"Macdonald","given":"D W","non-dropping-particle":"","parse-names":false,"suffix":""}],"container-title":"Acta Theriologica","id":"ITEM-2","issue":"2","issued":{"date-parts":[["2013"]]},"page":"157-168","title":"Lessons from the use of non-invasive genetic sampling as a way to estimate Eurasian otter population size and sex ratio","type":"article-journal","volume":"58"},"uris":["http://www.mendeley.com/documents/?uuid=2534bcf9-14cd-4efa-9c11-a5017b4f8215"]}],"mendeley":{"formattedCitation":"(Bonesi, Hale and Macdonald, 2013; Lampa &lt;i&gt;et al.&lt;/i&gt;, 2013)","plainTextFormattedCitation":"(Bonesi, Hale and Macdonald, 2013; Lampa et al., 2013)","previouslyFormattedCitation":"(Bonesi, Hale and Macdonald, 2013; Lampa &lt;i&gt;et al.&lt;/i&gt;, 2013)"},"properties":{"noteIndex":0},"schema":"https://github.com/citation-style-language/schema/raw/master/csl-citation.json"}</w:instrText>
      </w:r>
      <w:r w:rsidR="002B3423">
        <w:fldChar w:fldCharType="separate"/>
      </w:r>
      <w:r w:rsidR="002B3423" w:rsidRPr="002B3423">
        <w:rPr>
          <w:noProof/>
        </w:rPr>
        <w:t xml:space="preserve">(Bonesi, Hale and Macdonald, 2013; Lampa </w:t>
      </w:r>
      <w:r w:rsidR="002B3423" w:rsidRPr="002B3423">
        <w:rPr>
          <w:i/>
          <w:noProof/>
        </w:rPr>
        <w:t>et al.</w:t>
      </w:r>
      <w:r w:rsidR="002B3423" w:rsidRPr="002B3423">
        <w:rPr>
          <w:noProof/>
        </w:rPr>
        <w:t>, 2013)</w:t>
      </w:r>
      <w:r w:rsidR="002B3423">
        <w:fldChar w:fldCharType="end"/>
      </w:r>
      <w:r w:rsidRPr="004F4F0A">
        <w:t>. Ecolo</w:t>
      </w:r>
      <w:r>
        <w:t>gical</w:t>
      </w:r>
      <w:r w:rsidRPr="004F4F0A">
        <w:t xml:space="preserve"> reviews </w:t>
      </w:r>
      <w:ins w:id="784" w:author="Thomas David Hughes" w:date="2022-01-16T14:12:00Z">
        <w:r w:rsidR="00CC2515">
          <w:t xml:space="preserve">are relatively common </w:t>
        </w:r>
      </w:ins>
      <w:del w:id="785" w:author="Thomas David Hughes" w:date="2022-01-16T14:12:00Z">
        <w:r w:rsidRPr="004F4F0A" w:rsidDel="00CC2515">
          <w:delText xml:space="preserve">have also been </w:delText>
        </w:r>
      </w:del>
      <w:ins w:id="786" w:author="Hannah Mossman" w:date="2021-12-19T17:21:00Z">
        <w:del w:id="787" w:author="Thomas David Hughes" w:date="2022-01-16T14:12:00Z">
          <w:r w:rsidR="00DF161C" w:rsidDel="00CC2515">
            <w:delText xml:space="preserve">conducted </w:delText>
          </w:r>
        </w:del>
      </w:ins>
      <w:del w:id="788" w:author="Thomas David Hughes" w:date="2022-01-16T14:12:00Z">
        <w:r w:rsidRPr="004F4F0A" w:rsidDel="00CC2515">
          <w:delText xml:space="preserve">studied reasonably </w:delText>
        </w:r>
        <w:commentRangeStart w:id="789"/>
        <w:r w:rsidRPr="004F4F0A" w:rsidDel="00CC2515">
          <w:delText>frequently</w:delText>
        </w:r>
        <w:r w:rsidDel="00CC2515">
          <w:delText xml:space="preserve"> </w:delText>
        </w:r>
        <w:commentRangeEnd w:id="789"/>
        <w:r w:rsidR="00DF161C" w:rsidDel="00CC2515">
          <w:rPr>
            <w:rStyle w:val="CommentReference"/>
          </w:rPr>
          <w:commentReference w:id="789"/>
        </w:r>
      </w:del>
      <w:commentRangeStart w:id="790"/>
      <w:r>
        <w:t xml:space="preserve">although </w:t>
      </w:r>
      <w:ins w:id="791" w:author="Thomas David Hughes" w:date="2022-01-16T14:13:00Z">
        <w:r w:rsidR="00CC2515">
          <w:t xml:space="preserve">proportionally that are </w:t>
        </w:r>
      </w:ins>
      <w:del w:id="792" w:author="Thomas David Hughes" w:date="2022-01-16T14:13:00Z">
        <w:r w:rsidDel="00CC2515">
          <w:delText xml:space="preserve">it is </w:delText>
        </w:r>
      </w:del>
      <w:ins w:id="793" w:author="Thomas David Hughes" w:date="2022-01-16T14:12:00Z">
        <w:r w:rsidR="00CC2515">
          <w:t xml:space="preserve">less </w:t>
        </w:r>
      </w:ins>
      <w:ins w:id="794" w:author="Thomas David Hughes" w:date="2022-01-16T14:13:00Z">
        <w:r w:rsidR="00CC2515">
          <w:t xml:space="preserve">common than expected </w:t>
        </w:r>
      </w:ins>
      <w:del w:id="795" w:author="Thomas David Hughes" w:date="2022-01-16T14:12:00Z">
        <w:r w:rsidDel="00CC2515">
          <w:delText>surprising</w:delText>
        </w:r>
      </w:del>
      <w:r>
        <w:t xml:space="preserve"> </w:t>
      </w:r>
      <w:commentRangeEnd w:id="790"/>
      <w:r w:rsidR="00DF161C">
        <w:rPr>
          <w:rStyle w:val="CommentReference"/>
        </w:rPr>
        <w:commentReference w:id="790"/>
      </w:r>
      <w:r>
        <w:t xml:space="preserve">given the </w:t>
      </w:r>
      <w:ins w:id="796" w:author="Thomas David Hughes" w:date="2022-01-16T14:13:00Z">
        <w:r w:rsidR="00CC2515">
          <w:t>high proportion of papers that</w:t>
        </w:r>
      </w:ins>
      <w:del w:id="797" w:author="Thomas David Hughes" w:date="2022-01-16T14:13:00Z">
        <w:r w:rsidDel="00CC2515">
          <w:delText>huge</w:delText>
        </w:r>
      </w:del>
      <w:r>
        <w:t xml:space="preserve"> focus on ecological studies in the general literature</w:t>
      </w:r>
      <w:ins w:id="798" w:author="Thomas David Hughes" w:date="2022-01-16T14:14:00Z">
        <w:r w:rsidR="00CC2515">
          <w:t>. Ecological</w:t>
        </w:r>
      </w:ins>
      <w:del w:id="799" w:author="Thomas David Hughes" w:date="2022-01-16T14:14:00Z">
        <w:r w:rsidDel="00CC2515">
          <w:delText xml:space="preserve"> that such</w:delText>
        </w:r>
      </w:del>
      <w:r>
        <w:t xml:space="preserve"> reviews only account for 25% or 18 papers in total</w:t>
      </w:r>
      <w:ins w:id="800" w:author="Thomas David Hughes" w:date="2022-01-16T14:14:00Z">
        <w:r w:rsidR="00CC2515">
          <w:t xml:space="preserve"> despite nearly 50% of papers falling into the Ecology category</w:t>
        </w:r>
      </w:ins>
      <w:r>
        <w:t xml:space="preserve">. </w:t>
      </w:r>
      <w:del w:id="801" w:author="Hannah Mossman" w:date="2021-12-19T17:23:00Z">
        <w:r w:rsidRPr="004F4F0A" w:rsidDel="00DF161C">
          <w:delText xml:space="preserve"> </w:delText>
        </w:r>
      </w:del>
      <w:r>
        <w:t xml:space="preserve">There have been two </w:t>
      </w:r>
      <w:r w:rsidR="002B3423">
        <w:t xml:space="preserve">meta-analysis papers </w:t>
      </w:r>
      <w:r>
        <w:t xml:space="preserve">published on diet in </w:t>
      </w:r>
      <w:r w:rsidRPr="00DF161C">
        <w:rPr>
          <w:i/>
          <w:iCs/>
          <w:rPrChange w:id="802" w:author="Hannah Mossman" w:date="2021-12-19T17:24:00Z">
            <w:rPr/>
          </w:rPrChange>
        </w:rPr>
        <w:t>Lutra lutra</w:t>
      </w:r>
      <w:ins w:id="803" w:author="Hannah Mossman" w:date="2021-12-19T17:24:00Z">
        <w:r w:rsidR="00DF161C">
          <w:rPr>
            <w:i/>
            <w:iCs/>
          </w:rPr>
          <w:t xml:space="preserve">. </w:t>
        </w:r>
      </w:ins>
      <w:del w:id="804" w:author="Hannah Mossman" w:date="2021-12-19T17:24:00Z">
        <w:r w:rsidDel="00DF161C">
          <w:delText xml:space="preserve"> trying to t</w:delText>
        </w:r>
      </w:del>
      <w:ins w:id="805" w:author="Hannah Mossman" w:date="2021-12-19T17:24:00Z">
        <w:r w:rsidR="00DF161C">
          <w:t xml:space="preserve"> T</w:t>
        </w:r>
      </w:ins>
      <w:r>
        <w:t>ak</w:t>
      </w:r>
      <w:ins w:id="806" w:author="Hannah Mossman" w:date="2021-12-19T17:24:00Z">
        <w:r w:rsidR="00DF161C">
          <w:t>ing</w:t>
        </w:r>
      </w:ins>
      <w:del w:id="807" w:author="Hannah Mossman" w:date="2021-12-19T17:24:00Z">
        <w:r w:rsidDel="00DF161C">
          <w:delText>e</w:delText>
        </w:r>
      </w:del>
      <w:r>
        <w:t xml:space="preserve"> advantage of the large amount of data amassed on th</w:t>
      </w:r>
      <w:ins w:id="808" w:author="Hannah Mossman" w:date="2021-12-19T17:25:00Z">
        <w:r w:rsidR="00DF161C">
          <w:t>e</w:t>
        </w:r>
      </w:ins>
      <w:del w:id="809" w:author="Hannah Mossman" w:date="2021-12-19T17:25:00Z">
        <w:r w:rsidDel="00DF161C">
          <w:delText>at</w:delText>
        </w:r>
      </w:del>
      <w:r>
        <w:t xml:space="preserve"> topic</w:t>
      </w:r>
      <w:ins w:id="810" w:author="Hannah Mossman" w:date="2021-12-19T17:25:00Z">
        <w:r w:rsidR="00DF161C">
          <w:t>, the reviews</w:t>
        </w:r>
      </w:ins>
      <w:del w:id="811" w:author="Hannah Mossman" w:date="2021-12-19T17:25:00Z">
        <w:r w:rsidDel="00DF161C">
          <w:delText xml:space="preserve"> they</w:delText>
        </w:r>
      </w:del>
      <w:r>
        <w:t xml:space="preserve"> </w:t>
      </w:r>
      <w:r w:rsidRPr="004F4F0A">
        <w:t>focus</w:t>
      </w:r>
      <w:r>
        <w:t>ed</w:t>
      </w:r>
      <w:r w:rsidRPr="004F4F0A">
        <w:t xml:space="preserve"> on the accuracy of such studies </w:t>
      </w:r>
      <w:r>
        <w:t xml:space="preserve">and </w:t>
      </w:r>
      <w:r w:rsidRPr="004F4F0A">
        <w:t>made more general conclusions about \textit{Lutra lutra's} diet than the individual more localised studies</w:t>
      </w:r>
      <w:ins w:id="812" w:author="Hannah Mossman" w:date="2021-12-19T17:25:00Z">
        <w:r w:rsidR="00DF161C">
          <w:t xml:space="preserve">. However, </w:t>
        </w:r>
      </w:ins>
      <w:del w:id="813" w:author="Hannah Mossman" w:date="2021-12-19T17:25:00Z">
        <w:r w:rsidRPr="004F4F0A" w:rsidDel="00DF161C">
          <w:delText xml:space="preserve"> could</w:delText>
        </w:r>
        <w:r w:rsidDel="00DF161C">
          <w:delText xml:space="preserve"> although </w:delText>
        </w:r>
      </w:del>
      <w:r>
        <w:t xml:space="preserve">the lack of standardisation </w:t>
      </w:r>
      <w:ins w:id="814" w:author="Hannah Mossman" w:date="2021-12-19T17:25:00Z">
        <w:r w:rsidR="00DF161C">
          <w:t xml:space="preserve">with in the primary literature </w:t>
        </w:r>
      </w:ins>
      <w:r>
        <w:t xml:space="preserve">made </w:t>
      </w:r>
      <w:ins w:id="815" w:author="Hannah Mossman" w:date="2021-12-19T17:25:00Z">
        <w:r w:rsidR="00DF161C">
          <w:t xml:space="preserve">it necessary to exclude </w:t>
        </w:r>
      </w:ins>
      <w:del w:id="816" w:author="Hannah Mossman" w:date="2021-12-19T17:25:00Z">
        <w:r w:rsidDel="00DF161C">
          <w:delText xml:space="preserve">excluding </w:delText>
        </w:r>
      </w:del>
      <w:r>
        <w:t xml:space="preserve">a large number of papers </w:t>
      </w:r>
      <w:del w:id="817" w:author="Hannah Mossman" w:date="2021-12-19T17:25:00Z">
        <w:r w:rsidDel="00DF161C">
          <w:delText>necessary something which further standardisation in future studies could avoid</w:delText>
        </w:r>
        <w:r w:rsidR="002B3423" w:rsidDel="00DF161C">
          <w:delText xml:space="preserve"> </w:delText>
        </w:r>
      </w:del>
      <w:del w:id="818" w:author="Hannah Mossman" w:date="2021-12-19T17:26:00Z">
        <w:r w:rsidR="002B3423" w:rsidDel="00DF161C">
          <w:fldChar w:fldCharType="begin" w:fldLock="1"/>
        </w:r>
        <w:r w:rsidR="002B3423" w:rsidDel="00DF161C">
          <w:delInstrText>ADDIN CSL_CITATION {"citationItems":[{"id":"ITEM-1","itemData":{"DOI":"10.1111/mam.12054","ISSN":"13652907","abstract":"* The Eurasian otter Lutra lutra is a top predator that feeds mostly on fish. Yet, studies show the high plasticity of otter foraging behaviour and the varying importance of alternative food types in the species' diet. * The aims of this study were, firstly, to demonstrate by meta-analysis how the diet composition of otters varies depending on the habitat occupied, in terms of the types of land use, waterbody, and bank vegetation. Secondly, we tested whether the choice of method of presenting prey percentages in the diet of otters influenced the conclusions of the meta-analysis. * The percentage of fish in the diet was greater for otters occupying standing water than for those occupying flowing water; was higher for otters in waterbodies overgrown by reed vegetation; and varied depending on the type of surrounding land use. However, the results of the meta-analysis varied depending on which of the two most common methods of diet analysis were used: percentage biomass or relative frequency of occurrence (RFO). * We showed that the plasticity of otter feeding behaviour might be explained by the various habitats occupied by otters. Habitat differences reflected in otters' diets might have importance for the maintenance and conservation of local populations of this species. * The high diversity of methods used by researchers to report the results of dietary studies precludes full comparisons and synthesis. This demonstrates the importance of unification of reporting. Moreover, the conclusions reached by the authors of any particular study might be highly dependent on the method they applied. Thus, care should be taken when comparing ecological studies based on different methods.","author":[{"dropping-particle":"","family":"Krawczyk","given":"Agata Joanna","non-dropping-particle":"","parse-names":false,"suffix":""},{"dropping-particle":"","family":"Bogdziewicz","given":"Michał","non-dropping-particle":"","parse-names":false,"suffix":""},{"dropping-particle":"","family":"Majkowska","given":"Katarzyna","non-dropping-particle":"","parse-names":false,"suffix":""},{"dropping-particle":"","family":"Glazaczow","given":"Adam","non-dropping-particle":"","parse-names":false,"suffix":""}],"container-title":"Mammal Review","id":"ITEM-1","issue":"2","issued":{"date-parts":[["2016"]]},"page":"106-113","title":"Diet composition of the Eurasian otter Lutra lutra in different freshwater habitats of temperate Europe: A review and meta-analysis","type":"article","volume":"46"},"uris":["http://www.mendeley.com/documents/?uuid=b7051ffd-59b2-4b20-91a2-edb32f9a7e7e"]},{"id":"ITEM-2","itemData":{"DOI":"10.1016/j.ecolind.2012.10.017","ISBN":"1470-160X","ISSN":"1470160X","abstract":"The Eurasian otter (Lutra lutra L.) is a top predator in aquatic systems and plays an important role in ecosystem functioning. However, it has undergone dramatic declines throughout Europe as a result of environmental degradation. We examine the putative role of the otter as a bioindicator in Ireland which remains a stronghold for the species and affords a unique opportunity to examine variation in its ecological niche. We describe diet, using spraint contents, along rivers during 2010 and conduct a review and quantitative meta-analysis of the results of a further 21 studies. We aimed to assess variation in otter diet in relation to river productivity, a proxy for natural nutrification and anthropogenic eutrophication, and availability of salmonid prey (Salmo trutta and Salmo salar), to test the hypothesis that otter diet is related to environmental quality. Otter diet did not vary with levels of productivity or availability of salmonids whilst Compositional Analysis suggested there was no selection of salmonid over non-salmonid fish. There was a distinct niche separation between riverine and lacustrine systems, the latter being dominated by Atlantic eel (Anguilla anguilla). Otters are opportunistic and may take insects, freshwater mussels, birds, mammals and even fruit. Otters living along coasts have a greatest niche breath than those in freshwater systems which encompasses a wide variety of intertidal prey though pelagic fish are rarely taken. It is concluded that the ability of the otter to feed on a wide diversity of prey taxa and the strong influence of habitat type, renders it a poor bioindicator of environmental water quality. It seems likely that the plasticity of the habitat and dietary niche of otters, and the extent of suitable habitat, may have sustained populations in Ireland despite intensification of agriculture during the 20th century. © 2012 Elsevier Ltd. All rights reserved.","author":[{"dropping-particle":"","family":"Reid","given":"Neil","non-dropping-particle":"","parse-names":false,"suffix":""},{"dropping-particle":"","family":"Thompson","given":"Danielle","non-dropping-particle":"","parse-names":false,"suffix":""},{"dropping-particle":"","family":"Hayden","given":"Brian","non-dropping-particle":"","parse-names":false,"suffix":""},{"dropping-particle":"","family":"Marnell","given":"Ferdia","non-dropping-particle":"","parse-names":false,"suffix":""},{"dropping-particle":"","family":"Montgomery","given":"W. Ian","non-dropping-particle":"","parse-names":false,"suffix":""}],"container-title":"Ecological Indicators","id":"ITEM-2","issued":{"date-parts":[["2013"]]},"page":"5-13","title":"Review and quantitative meta-analysis of diet suggests the Eurasian otter (Lutra lutra) is likely to be a poor bioindicator","type":"article-journal","volume":"26"},"uris":["http://www.mendeley.com/documents/?uuid=5573a95c-c4c2-4559-9771-4a1aa5c3dab2"]}],"mendeley":{"formattedCitation":"(Reid &lt;i&gt;et al.&lt;/i&gt;, 2013; Krawczyk &lt;i&gt;et al.&lt;/i&gt;, 2016)","plainTextFormattedCitation":"(Reid et al., 2013; Krawczyk et al., 2016)","previouslyFormattedCitation":"(Reid &lt;i&gt;et al.&lt;/i&gt;, 2013; Krawczyk &lt;i&gt;et al.&lt;/i&gt;, 2016)"},"properties":{"noteIndex":0},"schema":"https://github.com/citation-style-language/schema/raw/master/csl-citation.json"}</w:delInstrText>
        </w:r>
        <w:r w:rsidR="002B3423" w:rsidDel="00DF161C">
          <w:fldChar w:fldCharType="separate"/>
        </w:r>
        <w:r w:rsidR="002B3423" w:rsidRPr="002B3423" w:rsidDel="00DF161C">
          <w:rPr>
            <w:noProof/>
          </w:rPr>
          <w:delText xml:space="preserve">(Reid </w:delText>
        </w:r>
        <w:r w:rsidR="002B3423" w:rsidRPr="002B3423" w:rsidDel="00DF161C">
          <w:rPr>
            <w:i/>
            <w:noProof/>
          </w:rPr>
          <w:delText>et al.</w:delText>
        </w:r>
        <w:r w:rsidR="002B3423" w:rsidRPr="002B3423" w:rsidDel="00DF161C">
          <w:rPr>
            <w:noProof/>
          </w:rPr>
          <w:delText xml:space="preserve">, 2013; Krawczyk </w:delText>
        </w:r>
        <w:r w:rsidR="002B3423" w:rsidRPr="002B3423" w:rsidDel="00DF161C">
          <w:rPr>
            <w:i/>
            <w:noProof/>
          </w:rPr>
          <w:delText>et al.</w:delText>
        </w:r>
        <w:r w:rsidR="002B3423" w:rsidRPr="002B3423" w:rsidDel="00DF161C">
          <w:rPr>
            <w:noProof/>
          </w:rPr>
          <w:delText>, 2016)</w:delText>
        </w:r>
        <w:r w:rsidR="002B3423" w:rsidDel="00DF161C">
          <w:fldChar w:fldCharType="end"/>
        </w:r>
      </w:del>
      <w:r w:rsidRPr="004F4F0A">
        <w:t xml:space="preserve">. Other topics have been covered by one or two </w:t>
      </w:r>
      <w:r>
        <w:t>reviews</w:t>
      </w:r>
      <w:ins w:id="819" w:author="Hannah Mossman" w:date="2021-12-19T17:26:00Z">
        <w:r w:rsidR="00DF161C">
          <w:t>,</w:t>
        </w:r>
      </w:ins>
      <w:r w:rsidRPr="004F4F0A">
        <w:t xml:space="preserve"> such a</w:t>
      </w:r>
      <w:r>
        <w:t>s</w:t>
      </w:r>
      <w:r w:rsidRPr="004F4F0A">
        <w:t xml:space="preserve"> climate change</w:t>
      </w:r>
      <w:r>
        <w:t>, health of otters and pollution</w:t>
      </w:r>
      <w:r w:rsidRPr="004F4F0A">
        <w:t>.</w:t>
      </w:r>
      <w:r>
        <w:t xml:space="preserve"> As the increase in concentrations of POPs in the environment almost le</w:t>
      </w:r>
      <w:del w:id="820" w:author="Hannah Mossman" w:date="2021-12-19T17:26:00Z">
        <w:r w:rsidDel="00DF161C">
          <w:delText>a</w:delText>
        </w:r>
      </w:del>
      <w:r>
        <w:t>d to localised extinctions of otters in several countries</w:t>
      </w:r>
      <w:ins w:id="821" w:author="Hannah Mossman" w:date="2021-12-19T17:26:00Z">
        <w:r w:rsidR="00DF161C">
          <w:t>,</w:t>
        </w:r>
      </w:ins>
      <w:r>
        <w:t xml:space="preserve"> it seems surprising </w:t>
      </w:r>
      <w:r w:rsidR="003E3618">
        <w:t>how little</w:t>
      </w:r>
      <w:r>
        <w:t xml:space="preserve"> attention to this subject has been given. </w:t>
      </w:r>
      <w:del w:id="822" w:author="Hannah Mossman" w:date="2021-12-19T17:26:00Z">
        <w:r w:rsidDel="00BE6D3D">
          <w:delText>We i</w:delText>
        </w:r>
      </w:del>
      <w:ins w:id="823" w:author="Hannah Mossman" w:date="2021-12-19T17:26:00Z">
        <w:r w:rsidR="00BE6D3D">
          <w:t>I</w:t>
        </w:r>
      </w:ins>
      <w:r>
        <w:t>n general</w:t>
      </w:r>
      <w:ins w:id="824" w:author="Hannah Mossman" w:date="2021-12-19T17:26:00Z">
        <w:r w:rsidR="00BE6D3D">
          <w:t xml:space="preserve">, we found </w:t>
        </w:r>
      </w:ins>
      <w:del w:id="825" w:author="Hannah Mossman" w:date="2021-12-19T17:26:00Z">
        <w:r w:rsidDel="00BE6D3D">
          <w:delText xml:space="preserve"> do find </w:delText>
        </w:r>
      </w:del>
      <w:r>
        <w:t xml:space="preserve">that many reviews are very </w:t>
      </w:r>
      <w:commentRangeStart w:id="826"/>
      <w:r>
        <w:t xml:space="preserve">narrowly focused either geographically </w:t>
      </w:r>
      <w:commentRangeEnd w:id="826"/>
      <w:r w:rsidR="00BE6D3D">
        <w:rPr>
          <w:rStyle w:val="CommentReference"/>
        </w:rPr>
        <w:commentReference w:id="826"/>
      </w:r>
      <w:ins w:id="827" w:author="Thomas David Hughes" w:date="2022-01-16T14:15:00Z">
        <w:r w:rsidR="00CC2515">
          <w:t xml:space="preserve">for example on a a </w:t>
        </w:r>
      </w:ins>
      <w:ins w:id="828" w:author="Thomas David Hughes" w:date="2022-01-16T14:16:00Z">
        <w:r w:rsidR="00CC2515">
          <w:t xml:space="preserve">single country </w:t>
        </w:r>
      </w:ins>
      <w:r>
        <w:t>or in subject matter</w:t>
      </w:r>
      <w:ins w:id="829" w:author="Thomas David Hughes" w:date="2022-01-16T14:16:00Z">
        <w:r w:rsidR="00CC2515">
          <w:t xml:space="preserve"> such as only looking at population size </w:t>
        </w:r>
      </w:ins>
      <w:del w:id="830" w:author="Thomas David Hughes" w:date="2022-01-16T14:16:00Z">
        <w:r w:rsidDel="00CC2515">
          <w:delText xml:space="preserve"> </w:delText>
        </w:r>
      </w:del>
      <w:r>
        <w:t xml:space="preserve">making </w:t>
      </w:r>
      <w:r w:rsidRPr="004F4F0A">
        <w:t>it</w:t>
      </w:r>
      <w:r>
        <w:t xml:space="preserve"> difficult to get a good overview of the literature without substantial research. </w:t>
      </w:r>
      <w:del w:id="831" w:author="Hannah Mossman" w:date="2021-12-19T17:27:00Z">
        <w:r w:rsidDel="00BE6D3D">
          <w:delText>W</w:delText>
        </w:r>
        <w:r w:rsidR="003E3618" w:rsidDel="00BE6D3D">
          <w:delText>e feel this provides</w:delText>
        </w:r>
        <w:r w:rsidDel="00BE6D3D">
          <w:delText xml:space="preserve"> justification for the work presented here. </w:delText>
        </w:r>
      </w:del>
    </w:p>
    <w:p w14:paraId="65A9955B" w14:textId="6CA84059" w:rsidR="00B34BE6" w:rsidRDefault="00B34BE6" w:rsidP="00B34BE6">
      <w:pPr>
        <w:rPr>
          <w:ins w:id="832" w:author="Thomas David Hughes" w:date="2022-01-16T14:19:00Z"/>
        </w:rPr>
      </w:pPr>
    </w:p>
    <w:p w14:paraId="750C0972" w14:textId="53D86A92" w:rsidR="00CC2515" w:rsidRDefault="00CC2515" w:rsidP="00CC2515">
      <w:pPr>
        <w:rPr>
          <w:ins w:id="833" w:author="Thomas David Hughes" w:date="2022-01-19T22:53:00Z"/>
          <w:b/>
          <w:bCs/>
        </w:rPr>
      </w:pPr>
      <w:moveToRangeStart w:id="834" w:author="Thomas David Hughes" w:date="2022-01-16T14:19:00Z" w:name="move93235185"/>
      <w:moveTo w:id="835" w:author="Thomas David Hughes" w:date="2022-01-16T14:19:00Z">
        <w:r w:rsidRPr="00CC2515">
          <w:rPr>
            <w:b/>
            <w:bCs/>
            <w:rPrChange w:id="836" w:author="Thomas David Hughes" w:date="2022-01-16T14:19:00Z">
              <w:rPr/>
            </w:rPrChange>
          </w:rPr>
          <w:t>Behaviour</w:t>
        </w:r>
      </w:moveTo>
    </w:p>
    <w:p w14:paraId="650A608B" w14:textId="4F02398F" w:rsidR="00CC2515" w:rsidRDefault="00CC2515" w:rsidP="00CC2515">
      <w:pPr>
        <w:rPr>
          <w:ins w:id="837" w:author="Thomas David Hughes" w:date="2022-01-19T22:54:00Z"/>
          <w:b/>
          <w:bCs/>
        </w:rPr>
      </w:pPr>
    </w:p>
    <w:p w14:paraId="78F26A8E" w14:textId="6737BE6A" w:rsidR="00CC2515" w:rsidRPr="00CC2515" w:rsidRDefault="00CC2515" w:rsidP="00CC2515">
      <w:pPr>
        <w:rPr>
          <w:moveTo w:id="838" w:author="Thomas David Hughes" w:date="2022-01-16T14:19:00Z"/>
        </w:rPr>
      </w:pPr>
      <w:ins w:id="839" w:author="Thomas David Hughes" w:date="2022-01-19T22:54:00Z">
        <w:r w:rsidRPr="00CC2515">
          <w:rPr>
            <w:rPrChange w:id="840" w:author="Thomas David Hughes" w:date="2022-01-19T22:54:00Z">
              <w:rPr>
                <w:b/>
                <w:bCs/>
              </w:rPr>
            </w:rPrChange>
          </w:rPr>
          <w:t xml:space="preserve">Behaviour </w:t>
        </w:r>
        <w:r>
          <w:t xml:space="preserve">has been </w:t>
        </w:r>
      </w:ins>
      <w:ins w:id="841" w:author="Thomas David Hughes" w:date="2022-01-19T22:56:00Z">
        <w:r>
          <w:t>largely</w:t>
        </w:r>
      </w:ins>
      <w:ins w:id="842" w:author="Thomas David Hughes" w:date="2022-01-19T22:54:00Z">
        <w:r>
          <w:t xml:space="preserve"> overlooked in the literature with only 49 of 758 papers </w:t>
        </w:r>
      </w:ins>
      <w:ins w:id="843" w:author="Thomas David Hughes" w:date="2022-01-19T22:55:00Z">
        <w:r>
          <w:t xml:space="preserve">focusing on this aspect of otter biology this is </w:t>
        </w:r>
      </w:ins>
      <w:ins w:id="844" w:author="Thomas David Hughes" w:date="2022-01-19T22:56:00Z">
        <w:r>
          <w:t>largely</w:t>
        </w:r>
      </w:ins>
      <w:ins w:id="845" w:author="Thomas David Hughes" w:date="2022-01-19T22:55:00Z">
        <w:r>
          <w:t xml:space="preserve"> due to the difficulty of </w:t>
        </w:r>
      </w:ins>
      <w:ins w:id="846" w:author="Thomas David Hughes" w:date="2022-01-19T22:56:00Z">
        <w:r>
          <w:t>observing</w:t>
        </w:r>
      </w:ins>
      <w:ins w:id="847" w:author="Thomas David Hughes" w:date="2022-01-19T22:55:00Z">
        <w:r>
          <w:t xml:space="preserve"> such a</w:t>
        </w:r>
      </w:ins>
      <w:ins w:id="848" w:author="Thomas David Hughes" w:date="2022-01-19T22:56:00Z">
        <w:r>
          <w:t xml:space="preserve">n elusive </w:t>
        </w:r>
      </w:ins>
      <w:ins w:id="849" w:author="Thomas David Hughes" w:date="2022-01-19T22:55:00Z">
        <w:r>
          <w:t>species.</w:t>
        </w:r>
      </w:ins>
      <w:ins w:id="850" w:author="Thomas David Hughes" w:date="2022-01-19T22:56:00Z">
        <w:r>
          <w:t xml:space="preserve"> </w:t>
        </w:r>
      </w:ins>
      <w:ins w:id="851" w:author="Thomas David Hughes" w:date="2022-01-19T22:57:00Z">
        <w:r>
          <w:t>Of the papers</w:t>
        </w:r>
      </w:ins>
      <w:ins w:id="852" w:author="Thomas David Hughes" w:date="2022-01-19T22:58:00Z">
        <w:r>
          <w:t xml:space="preserve"> that studied behaviour daily routine was the most common t</w:t>
        </w:r>
      </w:ins>
      <w:ins w:id="853" w:author="Thomas David Hughes" w:date="2022-01-19T22:59:00Z">
        <w:r>
          <w:t>opic covered with 20 papers 42% of all papers these papers</w:t>
        </w:r>
      </w:ins>
      <w:ins w:id="854" w:author="Thomas David Hughes" w:date="2022-01-19T23:00:00Z">
        <w:r>
          <w:t xml:space="preserve"> often used radio tracking to reveal the </w:t>
        </w:r>
        <w:r>
          <w:lastRenderedPageBreak/>
          <w:t xml:space="preserve">routines of </w:t>
        </w:r>
      </w:ins>
      <w:ins w:id="855" w:author="Thomas David Hughes" w:date="2022-01-19T23:14:00Z">
        <w:r>
          <w:t>individuals</w:t>
        </w:r>
      </w:ins>
      <w:ins w:id="856" w:author="Thomas David Hughes" w:date="2022-01-19T23:00:00Z">
        <w:r>
          <w:t xml:space="preserve"> while a large contingent of daily routine papers where observational observations i</w:t>
        </w:r>
      </w:ins>
      <w:ins w:id="857" w:author="Thomas David Hughes" w:date="2022-01-19T23:01:00Z">
        <w:r>
          <w:t xml:space="preserve">n locations that lack dense vegetation such as the Shetland islands where is harder for otters to hide </w:t>
        </w:r>
      </w:ins>
      <w:ins w:id="858" w:author="Thomas David Hughes" w:date="2022-01-19T23:02:00Z">
        <w:r>
          <w:t xml:space="preserve">than in </w:t>
        </w:r>
      </w:ins>
      <w:ins w:id="859" w:author="Thomas David Hughes" w:date="2022-01-19T23:05:00Z">
        <w:r>
          <w:t>most of</w:t>
        </w:r>
      </w:ins>
      <w:ins w:id="860" w:author="Thomas David Hughes" w:date="2022-01-19T23:02:00Z">
        <w:r>
          <w:t xml:space="preserve"> the range. Communication both chemical and vocal </w:t>
        </w:r>
      </w:ins>
      <w:ins w:id="861" w:author="Thomas David Hughes" w:date="2022-01-19T23:05:00Z">
        <w:r>
          <w:t>was the</w:t>
        </w:r>
      </w:ins>
      <w:ins w:id="862" w:author="Thomas David Hughes" w:date="2022-01-19T23:03:00Z">
        <w:r>
          <w:t xml:space="preserve"> second most common topic with 8 papers </w:t>
        </w:r>
      </w:ins>
      <w:ins w:id="863" w:author="Thomas David Hughes" w:date="2022-01-19T23:04:00Z">
        <w:r>
          <w:t xml:space="preserve">published in total 4 which focused on chemical communication looking </w:t>
        </w:r>
      </w:ins>
      <w:ins w:id="864" w:author="Thomas David Hughes" w:date="2022-01-19T23:17:00Z">
        <w:r>
          <w:t>the</w:t>
        </w:r>
      </w:ins>
      <w:ins w:id="865" w:author="Thomas David Hughes" w:date="2022-01-19T23:04:00Z">
        <w:r>
          <w:t xml:space="preserve"> volatile compounds present in spraint while 2 papers focused on </w:t>
        </w:r>
      </w:ins>
      <w:ins w:id="866" w:author="Thomas David Hughes" w:date="2022-01-19T23:05:00Z">
        <w:r>
          <w:t xml:space="preserve">vocal communication. 6 papers investigated </w:t>
        </w:r>
      </w:ins>
      <w:ins w:id="867" w:author="Thomas David Hughes" w:date="2022-01-19T23:06:00Z">
        <w:r>
          <w:t>sprainting behaviour looking at hoe otters chose sprainting sites and hoe often those sites are used.</w:t>
        </w:r>
      </w:ins>
      <w:ins w:id="868" w:author="Thomas David Hughes" w:date="2022-01-19T23:07:00Z">
        <w:r>
          <w:t xml:space="preserve"> </w:t>
        </w:r>
      </w:ins>
      <w:ins w:id="869" w:author="Thomas David Hughes" w:date="2022-01-19T23:17:00Z">
        <w:r>
          <w:t>Finally,</w:t>
        </w:r>
      </w:ins>
      <w:ins w:id="870" w:author="Thomas David Hughes" w:date="2022-01-19T23:07:00Z">
        <w:r>
          <w:t xml:space="preserve"> 2 territoriality and 2 reproductive behaviour papers a</w:t>
        </w:r>
      </w:ins>
      <w:ins w:id="871" w:author="Thomas David Hughes" w:date="2022-01-19T23:08:00Z">
        <w:r>
          <w:t xml:space="preserve">re also present. </w:t>
        </w:r>
      </w:ins>
      <w:ins w:id="872" w:author="Thomas David Hughes" w:date="2022-01-19T23:10:00Z">
        <w:r>
          <w:t>Overall</w:t>
        </w:r>
      </w:ins>
      <w:ins w:id="873" w:author="Thomas David Hughes" w:date="2022-01-19T23:08:00Z">
        <w:r>
          <w:t xml:space="preserve"> </w:t>
        </w:r>
      </w:ins>
      <w:ins w:id="874" w:author="Thomas David Hughes" w:date="2022-01-19T23:10:00Z">
        <w:r>
          <w:t>behaviour</w:t>
        </w:r>
      </w:ins>
      <w:ins w:id="875" w:author="Thomas David Hughes" w:date="2022-01-19T23:08:00Z">
        <w:r>
          <w:t xml:space="preserve"> has been studied very little and e</w:t>
        </w:r>
      </w:ins>
      <w:ins w:id="876" w:author="Thomas David Hughes" w:date="2022-01-19T23:09:00Z">
        <w:r>
          <w:t xml:space="preserve">ven daily routine which is the </w:t>
        </w:r>
      </w:ins>
      <w:ins w:id="877" w:author="Thomas David Hughes" w:date="2022-01-19T23:10:00Z">
        <w:r>
          <w:t>most studied</w:t>
        </w:r>
      </w:ins>
      <w:ins w:id="878" w:author="Thomas David Hughes" w:date="2022-01-19T23:09:00Z">
        <w:r>
          <w:t xml:space="preserve"> </w:t>
        </w:r>
      </w:ins>
      <w:ins w:id="879" w:author="Thomas David Hughes" w:date="2022-01-19T23:10:00Z">
        <w:r>
          <w:t>behavioural</w:t>
        </w:r>
      </w:ins>
      <w:ins w:id="880" w:author="Thomas David Hughes" w:date="2022-01-19T23:09:00Z">
        <w:r>
          <w:t xml:space="preserve"> topic has only observed a small number of individuals in a small number of locations meaning there is great uncertainty abou</w:t>
        </w:r>
      </w:ins>
      <w:ins w:id="881" w:author="Thomas David Hughes" w:date="2022-01-19T23:10:00Z">
        <w:r>
          <w:t>t lutra lutra’s daily habits in many regions</w:t>
        </w:r>
      </w:ins>
      <w:ins w:id="882" w:author="Thomas David Hughes" w:date="2022-01-19T23:11:00Z">
        <w:r>
          <w:t xml:space="preserve">. The methods employed to investigate daily routine using trackers </w:t>
        </w:r>
      </w:ins>
      <w:ins w:id="883" w:author="Thomas David Hughes" w:date="2022-01-19T23:12:00Z">
        <w:r>
          <w:t xml:space="preserve">is very expensive and invasive which we suggest makes using these methods widely and with a significant number of </w:t>
        </w:r>
      </w:ins>
      <w:ins w:id="884" w:author="Thomas David Hughes" w:date="2022-01-19T23:13:00Z">
        <w:r>
          <w:t xml:space="preserve">individuals is unrealistic however, new technologies such as camara traps are far </w:t>
        </w:r>
      </w:ins>
      <w:ins w:id="885" w:author="Thomas David Hughes" w:date="2022-01-19T23:14:00Z">
        <w:r>
          <w:t>cheaper</w:t>
        </w:r>
      </w:ins>
      <w:ins w:id="886" w:author="Thomas David Hughes" w:date="2022-01-19T23:13:00Z">
        <w:r>
          <w:t xml:space="preserve"> and represent a great way to further out </w:t>
        </w:r>
      </w:ins>
      <w:ins w:id="887" w:author="Thomas David Hughes" w:date="2022-01-19T23:14:00Z">
        <w:r>
          <w:t>knowledge of Lutra lutra’s behaviour</w:t>
        </w:r>
      </w:ins>
      <w:ins w:id="888" w:author="Thomas David Hughes" w:date="2022-01-19T23:15:00Z">
        <w:r>
          <w:t xml:space="preserve"> not just wirh daily routine but also with communication as audio is often captured along with images</w:t>
        </w:r>
      </w:ins>
      <w:ins w:id="889" w:author="Thomas David Hughes" w:date="2022-01-19T23:14:00Z">
        <w:r>
          <w:t xml:space="preserve">. </w:t>
        </w:r>
      </w:ins>
      <w:ins w:id="890" w:author="Thomas David Hughes" w:date="2022-01-19T23:15:00Z">
        <w:r>
          <w:t>More</w:t>
        </w:r>
      </w:ins>
      <w:ins w:id="891" w:author="Thomas David Hughes" w:date="2022-01-19T23:16:00Z">
        <w:r>
          <w:t xml:space="preserve"> generally more studies on all aspects of lutra lutra’s behaviour should be encouraged especially in less well known regions such as Asia bu</w:t>
        </w:r>
      </w:ins>
      <w:ins w:id="892" w:author="Thomas David Hughes" w:date="2022-01-19T23:17:00Z">
        <w:r>
          <w:t xml:space="preserve">t also in Europe. </w:t>
        </w:r>
      </w:ins>
    </w:p>
    <w:p w14:paraId="69D34D47" w14:textId="77777777" w:rsidR="00CC2515" w:rsidRDefault="00CC2515" w:rsidP="00CC2515">
      <w:pPr>
        <w:rPr>
          <w:moveTo w:id="893" w:author="Thomas David Hughes" w:date="2022-01-16T14:19:00Z"/>
        </w:rPr>
      </w:pPr>
    </w:p>
    <w:p w14:paraId="6A48882A" w14:textId="77777777" w:rsidR="00CC2515" w:rsidRPr="00CC2515" w:rsidRDefault="00CC2515" w:rsidP="00CC2515">
      <w:pPr>
        <w:rPr>
          <w:moveTo w:id="894" w:author="Thomas David Hughes" w:date="2022-01-16T14:19:00Z"/>
          <w:b/>
          <w:bCs/>
          <w:rPrChange w:id="895" w:author="Thomas David Hughes" w:date="2022-01-16T14:19:00Z">
            <w:rPr>
              <w:moveTo w:id="896" w:author="Thomas David Hughes" w:date="2022-01-16T14:19:00Z"/>
            </w:rPr>
          </w:rPrChange>
        </w:rPr>
      </w:pPr>
      <w:moveTo w:id="897" w:author="Thomas David Hughes" w:date="2022-01-16T14:19:00Z">
        <w:r w:rsidRPr="00CC2515">
          <w:rPr>
            <w:b/>
            <w:bCs/>
            <w:rPrChange w:id="898" w:author="Thomas David Hughes" w:date="2022-01-16T14:19:00Z">
              <w:rPr/>
            </w:rPrChange>
          </w:rPr>
          <w:t>Anatomy and Physiology</w:t>
        </w:r>
      </w:moveTo>
    </w:p>
    <w:moveToRangeEnd w:id="834"/>
    <w:p w14:paraId="0DB97CD6" w14:textId="43670144" w:rsidR="00CC2515" w:rsidRDefault="00CC2515" w:rsidP="00B34BE6">
      <w:pPr>
        <w:rPr>
          <w:ins w:id="899" w:author="Thomas David Hughes" w:date="2022-01-19T23:22:00Z"/>
        </w:rPr>
      </w:pPr>
    </w:p>
    <w:p w14:paraId="61A85EB3" w14:textId="4C188527" w:rsidR="00CC2515" w:rsidRDefault="00CC2515" w:rsidP="00B34BE6">
      <w:pPr>
        <w:rPr>
          <w:ins w:id="900" w:author="Thomas David Hughes" w:date="2022-01-16T14:19:00Z"/>
        </w:rPr>
      </w:pPr>
      <w:ins w:id="901" w:author="Thomas David Hughes" w:date="2022-01-19T23:22:00Z">
        <w:r>
          <w:t>Anat</w:t>
        </w:r>
        <w:r w:rsidRPr="00CC2515">
          <w:rPr>
            <w:highlight w:val="yellow"/>
            <w:rPrChange w:id="902" w:author="Thomas David Hughes" w:date="2022-01-19T23:23:00Z">
              <w:rPr/>
            </w:rPrChange>
          </w:rPr>
          <w:t xml:space="preserve">omy and Physiology? Not really sure what to say here it’s a 50 50 split </w:t>
        </w:r>
      </w:ins>
      <w:ins w:id="903" w:author="Thomas David Hughes" w:date="2022-01-19T23:23:00Z">
        <w:r w:rsidRPr="00CC2515">
          <w:rPr>
            <w:highlight w:val="yellow"/>
            <w:rPrChange w:id="904" w:author="Thomas David Hughes" w:date="2022-01-19T23:23:00Z">
              <w:rPr/>
            </w:rPrChange>
          </w:rPr>
          <w:t>between the two the majorityof papers have been post mortem and there is not really much else to say I would have to do some more research but Im not sure what it will add</w:t>
        </w:r>
        <w:r>
          <w:t xml:space="preserve"> </w:t>
        </w:r>
      </w:ins>
    </w:p>
    <w:p w14:paraId="5D8E02F1" w14:textId="77777777" w:rsidR="00CC2515" w:rsidRDefault="00CC2515" w:rsidP="00B34BE6"/>
    <w:p w14:paraId="0B00D680" w14:textId="0D3DD2A6" w:rsidR="00B34BE6" w:rsidRDefault="00B34BE6" w:rsidP="00B34BE6">
      <w:r>
        <w:t xml:space="preserve">Geographic Bias </w:t>
      </w:r>
    </w:p>
    <w:p w14:paraId="55E7F2FC" w14:textId="3E618836" w:rsidR="00B34BE6" w:rsidRDefault="00B34BE6" w:rsidP="00B34BE6"/>
    <w:p w14:paraId="1EBAAAC4" w14:textId="79EE3750" w:rsidR="00B34BE6" w:rsidRDefault="004F4F0A" w:rsidP="00B34BE6">
      <w:pPr>
        <w:rPr>
          <w:noProof/>
        </w:rPr>
      </w:pPr>
      <w:r w:rsidRPr="004F4F0A">
        <w:t xml:space="preserve">There was a substantial skew in the geographic distribution of studies, with </w:t>
      </w:r>
      <w:r w:rsidR="00F527D1" w:rsidRPr="004F4F0A">
        <w:t>most</w:t>
      </w:r>
      <w:r w:rsidRPr="004F4F0A">
        <w:t xml:space="preserve"> published data being from north and western Europe </w:t>
      </w:r>
      <w:commentRangeStart w:id="905"/>
      <w:r w:rsidRPr="004F4F0A">
        <w:t xml:space="preserve">Fig~\ref{fig1}; </w:t>
      </w:r>
      <w:commentRangeEnd w:id="905"/>
      <w:r w:rsidR="00BE6D3D">
        <w:rPr>
          <w:rStyle w:val="CommentReference"/>
        </w:rPr>
        <w:commentReference w:id="905"/>
      </w:r>
      <w:r w:rsidRPr="004F4F0A">
        <w:t>the top ten countries</w:t>
      </w:r>
      <w:del w:id="906" w:author="Thomas David Hughes" w:date="2022-04-19T16:21:00Z">
        <w:r w:rsidRPr="004F4F0A" w:rsidDel="001206E1">
          <w:delText xml:space="preserve"> </w:delText>
        </w:r>
      </w:del>
      <w:ins w:id="907" w:author="Thomas David Hughes" w:date="2022-04-19T16:21:00Z">
        <w:r w:rsidR="001206E1">
          <w:t xml:space="preserve"> in terms of publications a</w:t>
        </w:r>
      </w:ins>
      <w:ins w:id="908" w:author="Thomas David Hughes" w:date="2022-04-19T16:22:00Z">
        <w:r w:rsidR="001206E1">
          <w:t xml:space="preserve">ccount for only 7% of the species range as defined by the IUCN but 67% of the total </w:t>
        </w:r>
      </w:ins>
      <w:ins w:id="909" w:author="Thomas David Hughes" w:date="2022-05-03T13:12:00Z">
        <w:r w:rsidR="00A62DE2">
          <w:t>publications</w:t>
        </w:r>
      </w:ins>
      <w:del w:id="910" w:author="Thomas David Hughes" w:date="2022-04-19T16:21:00Z">
        <w:r w:rsidRPr="004F4F0A" w:rsidDel="001206E1">
          <w:delText>in terms of number of publications were in this area, despite it making up less than 30\% of the distributional range of the species</w:delText>
        </w:r>
      </w:del>
      <w:r w:rsidRPr="004F4F0A">
        <w:t>. The</w:t>
      </w:r>
      <w:ins w:id="911" w:author="Hannah Mossman" w:date="2021-12-19T17:28:00Z">
        <w:r w:rsidR="00BE6D3D">
          <w:t xml:space="preserve">re has been </w:t>
        </w:r>
      </w:ins>
      <w:ins w:id="912" w:author="Hannah Mossman" w:date="2021-12-19T17:29:00Z">
        <w:r w:rsidR="00BE6D3D">
          <w:t>163 papers</w:t>
        </w:r>
      </w:ins>
      <w:ins w:id="913" w:author="Hannah Mossman" w:date="2021-12-19T17:28:00Z">
        <w:r w:rsidR="00BE6D3D">
          <w:t xml:space="preserve"> published about the</w:t>
        </w:r>
      </w:ins>
      <w:r w:rsidRPr="004F4F0A">
        <w:t xml:space="preserve"> UK</w:t>
      </w:r>
      <w:ins w:id="914" w:author="Hannah Mossman" w:date="2021-12-19T17:29:00Z">
        <w:r w:rsidR="00BE6D3D">
          <w:t xml:space="preserve">, </w:t>
        </w:r>
      </w:ins>
      <w:del w:id="915" w:author="Hannah Mossman" w:date="2021-12-19T17:29:00Z">
        <w:r w:rsidRPr="004F4F0A" w:rsidDel="00BE6D3D">
          <w:delText xml:space="preserve"> </w:delText>
        </w:r>
      </w:del>
      <w:del w:id="916" w:author="Hannah Mossman" w:date="2021-12-19T17:28:00Z">
        <w:r w:rsidRPr="004F4F0A" w:rsidDel="00BE6D3D">
          <w:delText xml:space="preserve">has published a large number of papers </w:delText>
        </w:r>
      </w:del>
      <w:del w:id="917" w:author="Hannah Mossman" w:date="2021-12-19T17:29:00Z">
        <w:r w:rsidRPr="004F4F0A" w:rsidDel="00BE6D3D">
          <w:delText>163</w:delText>
        </w:r>
      </w:del>
      <w:del w:id="918" w:author="Hannah Mossman" w:date="2021-12-19T17:28:00Z">
        <w:r w:rsidRPr="004F4F0A" w:rsidDel="00BE6D3D">
          <w:delText xml:space="preserve"> </w:delText>
        </w:r>
      </w:del>
      <w:commentRangeStart w:id="919"/>
      <w:del w:id="920" w:author="Hannah Mossman" w:date="2021-12-19T17:30:00Z">
        <w:r w:rsidRPr="004F4F0A" w:rsidDel="00BE6D3D">
          <w:delText xml:space="preserve">almost </w:delText>
        </w:r>
      </w:del>
      <w:commentRangeEnd w:id="919"/>
      <w:ins w:id="921" w:author="Hannah Mossman" w:date="2021-12-19T17:30:00Z">
        <w:r w:rsidR="00BE6D3D">
          <w:t>more than</w:t>
        </w:r>
        <w:r w:rsidR="00BE6D3D" w:rsidRPr="004F4F0A">
          <w:t xml:space="preserve"> </w:t>
        </w:r>
      </w:ins>
      <w:r w:rsidR="00BE6D3D">
        <w:rPr>
          <w:rStyle w:val="CommentReference"/>
        </w:rPr>
        <w:commentReference w:id="919"/>
      </w:r>
      <w:r w:rsidRPr="004F4F0A">
        <w:t>double the next country</w:t>
      </w:r>
      <w:ins w:id="922" w:author="Hannah Mossman" w:date="2021-12-19T17:29:00Z">
        <w:r w:rsidR="00BE6D3D">
          <w:t xml:space="preserve">, </w:t>
        </w:r>
      </w:ins>
      <w:del w:id="923" w:author="Hannah Mossman" w:date="2021-12-19T17:29:00Z">
        <w:r w:rsidRPr="004F4F0A" w:rsidDel="00BE6D3D">
          <w:delText xml:space="preserve"> while </w:delText>
        </w:r>
      </w:del>
      <w:r w:rsidRPr="004F4F0A">
        <w:t xml:space="preserve">Spain </w:t>
      </w:r>
      <w:ins w:id="924" w:author="Hannah Mossman" w:date="2021-12-19T17:29:00Z">
        <w:r w:rsidR="00BE6D3D">
          <w:t>(</w:t>
        </w:r>
      </w:ins>
      <w:del w:id="925" w:author="Hannah Mossman" w:date="2021-12-19T17:29:00Z">
        <w:r w:rsidRPr="004F4F0A" w:rsidDel="00BE6D3D">
          <w:delText xml:space="preserve">is next on the list with </w:delText>
        </w:r>
      </w:del>
      <w:r w:rsidRPr="004F4F0A">
        <w:t>63 papers</w:t>
      </w:r>
      <w:ins w:id="926" w:author="Hannah Mossman" w:date="2021-12-19T17:29:00Z">
        <w:r w:rsidR="00BE6D3D">
          <w:t>)</w:t>
        </w:r>
      </w:ins>
      <w:r w:rsidRPr="004F4F0A">
        <w:t xml:space="preserve">. </w:t>
      </w:r>
      <w:del w:id="927" w:author="Hannah Mossman" w:date="2021-12-19T17:30:00Z">
        <w:r w:rsidRPr="004F4F0A" w:rsidDel="00BE6D3D">
          <w:delText>Russia has o</w:delText>
        </w:r>
      </w:del>
      <w:ins w:id="928" w:author="Hannah Mossman" w:date="2021-12-19T17:30:00Z">
        <w:r w:rsidR="00BE6D3D">
          <w:t>O</w:t>
        </w:r>
      </w:ins>
      <w:r w:rsidRPr="004F4F0A">
        <w:t xml:space="preserve">nly 6 papers </w:t>
      </w:r>
      <w:ins w:id="929" w:author="Hannah Mossman" w:date="2021-12-19T17:30:00Z">
        <w:r w:rsidR="00BE6D3D">
          <w:t xml:space="preserve">have considered otters in Russia, </w:t>
        </w:r>
      </w:ins>
      <w:r w:rsidRPr="004F4F0A">
        <w:t xml:space="preserve">despite </w:t>
      </w:r>
      <w:ins w:id="930" w:author="Hannah Mossman" w:date="2021-12-19T17:30:00Z">
        <w:r w:rsidR="00BE6D3D">
          <w:t xml:space="preserve">it </w:t>
        </w:r>
      </w:ins>
      <w:r w:rsidRPr="004F4F0A">
        <w:t>having by far the largest</w:t>
      </w:r>
      <w:r>
        <w:t xml:space="preserve"> otter</w:t>
      </w:r>
      <w:r w:rsidRPr="004F4F0A">
        <w:t xml:space="preserve"> population</w:t>
      </w:r>
      <w:ins w:id="931" w:author="Thomas David Hughes" w:date="2022-04-19T16:22:00Z">
        <w:r w:rsidR="001206E1">
          <w:t xml:space="preserve"> and it accounting for 43% o</w:t>
        </w:r>
      </w:ins>
      <w:ins w:id="932" w:author="Thomas David Hughes" w:date="2022-04-19T16:23:00Z">
        <w:r w:rsidR="001206E1">
          <w:t>f the range</w:t>
        </w:r>
      </w:ins>
      <w:r w:rsidRPr="004F4F0A">
        <w:t xml:space="preserve"> </w:t>
      </w:r>
      <w:ins w:id="933" w:author="Thomas David Hughes" w:date="2022-04-19T16:23:00Z">
        <w:r w:rsidR="001206E1">
          <w:t xml:space="preserve">while </w:t>
        </w:r>
      </w:ins>
      <w:ins w:id="934" w:author="Hannah Mossman" w:date="2021-12-19T17:30:00Z">
        <w:del w:id="935" w:author="Thomas David Hughes" w:date="2022-04-19T16:23:00Z">
          <w:r w:rsidR="00BE6D3D" w:rsidDel="001206E1">
            <w:delText xml:space="preserve">and </w:delText>
          </w:r>
        </w:del>
        <w:r w:rsidR="00BE6D3D">
          <w:t xml:space="preserve">no papers have been published in </w:t>
        </w:r>
      </w:ins>
      <w:del w:id="936" w:author="Hannah Mossman" w:date="2021-12-19T17:30:00Z">
        <w:r w:rsidRPr="004F4F0A" w:rsidDel="00BE6D3D">
          <w:delText xml:space="preserve">while </w:delText>
        </w:r>
      </w:del>
      <w:r w:rsidRPr="004F4F0A">
        <w:t xml:space="preserve">China </w:t>
      </w:r>
      <w:del w:id="937" w:author="Hannah Mossman" w:date="2021-12-19T17:30:00Z">
        <w:r w:rsidRPr="004F4F0A" w:rsidDel="00BE6D3D">
          <w:delText>has published 0 papers</w:delText>
        </w:r>
        <w:r w:rsidDel="00BE6D3D">
          <w:delText xml:space="preserve"> i</w:delText>
        </w:r>
        <w:r w:rsidR="002F5BA5" w:rsidDel="00BE6D3D">
          <w:delText>n</w:delText>
        </w:r>
        <w:r w:rsidRPr="004F4F0A" w:rsidDel="00BE6D3D">
          <w:delText xml:space="preserve"> </w:delText>
        </w:r>
      </w:del>
      <w:r w:rsidRPr="004F4F0A">
        <w:t>despite \textit{Lutra lutra} having</w:t>
      </w:r>
      <w:ins w:id="938" w:author="Thomas David Hughes" w:date="2022-04-19T16:25:00Z">
        <w:r w:rsidR="001206E1">
          <w:t xml:space="preserve"> the second highest proportion of the range 14%, 10|% larger than the next highest country </w:t>
        </w:r>
      </w:ins>
      <w:del w:id="939" w:author="Thomas David Hughes" w:date="2022-04-19T16:25:00Z">
        <w:r w:rsidRPr="004F4F0A" w:rsidDel="001206E1">
          <w:delText xml:space="preserve"> a range far larger than any other country</w:delText>
        </w:r>
      </w:del>
      <w:r w:rsidRPr="004F4F0A">
        <w:t>. In general</w:t>
      </w:r>
      <w:ins w:id="940" w:author="Hannah Mossman" w:date="2021-12-19T17:31:00Z">
        <w:r w:rsidR="00BE6D3D">
          <w:t>,</w:t>
        </w:r>
      </w:ins>
      <w:r w:rsidRPr="004F4F0A">
        <w:t xml:space="preserve"> the number of papers published in Europe far exceeded the numbers published in Asia</w:t>
      </w:r>
      <w:ins w:id="941" w:author="Hannah Mossman" w:date="2021-12-19T17:31:00Z">
        <w:r w:rsidR="00BE6D3D">
          <w:t>,</w:t>
        </w:r>
      </w:ins>
      <w:r w:rsidRPr="004F4F0A">
        <w:t xml:space="preserve"> despite the fact far more of \textit{Lutra lutra's} range is in Asia</w:t>
      </w:r>
      <w:r w:rsidR="003C4DD6">
        <w:t xml:space="preserve"> </w:t>
      </w:r>
      <w:r w:rsidR="003C4DD6">
        <w:fldChar w:fldCharType="begin" w:fldLock="1"/>
      </w:r>
      <w:r w:rsidR="00111BC5">
        <w:instrText>ADDIN CSL_CITATION {"citationItems":[{"id":"ITEM-1","itemData":{"URL":"https://www.otterspecialistgroup.org/osg-newsite/otr_species/eurasian-otter-lutra-lutra/","accessed":{"date-parts":[["2021","12","18"]]},"id":"ITEM-1","issued":{"date-parts":[["0"]]},"title":"Eurasian Otter (Lutra lutra) | IUCN/SSC Otter Specialist Group","type":"webpage"},"uris":["http://www.mendeley.com/documents/?uuid=99472a22-9ce5-3394-a2f4-d5a0c082bf1e"]}],"mendeley":{"formattedCitation":"(&lt;i&gt;Eurasian Otter (Lutra lutra) | IUCN/SSC Otter Specialist Group&lt;/i&gt;, no date)","manualFormatting":"(Eurasian Otter (Lutra lutra) | IUCN/SSC Otter Specialist Group, 2021)","plainTextFormattedCitation":"(Eurasian Otter (Lutra lutra) | IUCN/SSC Otter Specialist Group, no date)","previouslyFormattedCitation":"(&lt;i&gt;Eurasian Otter (Lutra lutra) | IUCN/SSC Otter Specialist Group&lt;/i&gt;, no date)"},"properties":{"noteIndex":0},"schema":"https://github.com/citation-style-language/schema/raw/master/csl-citation.json"}</w:instrText>
      </w:r>
      <w:r w:rsidR="003C4DD6">
        <w:fldChar w:fldCharType="separate"/>
      </w:r>
      <w:r w:rsidR="003C4DD6" w:rsidRPr="003C4DD6">
        <w:rPr>
          <w:noProof/>
        </w:rPr>
        <w:t>(</w:t>
      </w:r>
      <w:r w:rsidR="003C4DD6" w:rsidRPr="003C4DD6">
        <w:rPr>
          <w:i/>
          <w:noProof/>
        </w:rPr>
        <w:t>Eurasian Otter (Lutra lutra) | IUCN/SSC Otter Specialist Group</w:t>
      </w:r>
      <w:r w:rsidR="003C4DD6" w:rsidRPr="003C4DD6">
        <w:rPr>
          <w:noProof/>
        </w:rPr>
        <w:t>,</w:t>
      </w:r>
      <w:r w:rsidR="003C4DD6">
        <w:rPr>
          <w:noProof/>
        </w:rPr>
        <w:t xml:space="preserve"> 2021</w:t>
      </w:r>
      <w:r w:rsidR="003C4DD6" w:rsidRPr="003C4DD6">
        <w:rPr>
          <w:noProof/>
        </w:rPr>
        <w:t>)</w:t>
      </w:r>
      <w:r w:rsidR="003C4DD6">
        <w:fldChar w:fldCharType="end"/>
      </w:r>
      <w:r w:rsidRPr="004F4F0A">
        <w:t>.</w:t>
      </w:r>
      <w:ins w:id="942" w:author="Thomas David Hughes" w:date="2022-01-16T14:18:00Z">
        <w:r w:rsidR="00CC2515">
          <w:t xml:space="preserve"> </w:t>
        </w:r>
      </w:ins>
      <w:del w:id="943" w:author="Thomas David Hughes" w:date="2022-01-16T14:18:00Z">
        <w:r w:rsidDel="00CC2515">
          <w:delText xml:space="preserve"> Somewhat </w:delText>
        </w:r>
        <w:r w:rsidR="00F527D1" w:rsidDel="00CC2515">
          <w:delText>surprisingly this</w:delText>
        </w:r>
        <w:r w:rsidDel="00CC2515">
          <w:delText xml:space="preserve"> bias is not accounted for b</w:delText>
        </w:r>
      </w:del>
      <w:del w:id="944" w:author="Thomas David Hughes" w:date="2022-01-16T14:17:00Z">
        <w:r w:rsidDel="00CC2515">
          <w:delText xml:space="preserve">y </w:delText>
        </w:r>
        <w:commentRangeStart w:id="945"/>
        <w:r w:rsidDel="00CC2515">
          <w:delText xml:space="preserve">language barriers </w:delText>
        </w:r>
      </w:del>
      <w:ins w:id="946" w:author="Hannah Mossman" w:date="2021-12-19T17:31:00Z">
        <w:del w:id="947" w:author="Thomas David Hughes" w:date="2022-01-16T14:17:00Z">
          <w:r w:rsidR="00BE6D3D" w:rsidDel="00CC2515">
            <w:delText xml:space="preserve">as </w:delText>
          </w:r>
        </w:del>
      </w:ins>
      <w:del w:id="948" w:author="Thomas David Hughes" w:date="2022-01-16T14:17:00Z">
        <w:r w:rsidDel="00CC2515">
          <w:delText xml:space="preserve">tentative searches in </w:delText>
        </w:r>
        <w:r w:rsidR="003C4DD6" w:rsidDel="00CC2515">
          <w:delText>Chinese</w:delText>
        </w:r>
        <w:r w:rsidDel="00CC2515">
          <w:delText xml:space="preserve"> and Russian </w:delText>
        </w:r>
      </w:del>
      <w:ins w:id="949" w:author="Hannah Mossman" w:date="2021-12-19T17:31:00Z">
        <w:del w:id="950" w:author="Thomas David Hughes" w:date="2022-01-16T14:17:00Z">
          <w:r w:rsidR="00BE6D3D" w:rsidDel="00CC2515">
            <w:delText xml:space="preserve">languages </w:delText>
          </w:r>
        </w:del>
      </w:ins>
      <w:del w:id="951" w:author="Thomas David Hughes" w:date="2022-01-16T14:17:00Z">
        <w:r w:rsidR="003C4DD6" w:rsidDel="00CC2515">
          <w:delText>yielded</w:delText>
        </w:r>
        <w:r w:rsidDel="00CC2515">
          <w:delText xml:space="preserve"> few papers</w:delText>
        </w:r>
        <w:commentRangeEnd w:id="945"/>
        <w:r w:rsidR="00BE6D3D" w:rsidDel="00CC2515">
          <w:rPr>
            <w:rStyle w:val="CommentReference"/>
          </w:rPr>
          <w:commentReference w:id="945"/>
        </w:r>
        <w:r w:rsidR="003C4DD6" w:rsidDel="00CC2515">
          <w:delText>.</w:delText>
        </w:r>
        <w:r w:rsidDel="00CC2515">
          <w:delText xml:space="preserve"> </w:delText>
        </w:r>
      </w:del>
      <w:r w:rsidR="003C4DD6">
        <w:t>H</w:t>
      </w:r>
      <w:r>
        <w:t xml:space="preserve">owever, the subjects covered in those </w:t>
      </w:r>
      <w:ins w:id="952" w:author="Hannah Mossman" w:date="2021-12-19T17:32:00Z">
        <w:r w:rsidR="00BE6D3D">
          <w:t xml:space="preserve">few </w:t>
        </w:r>
      </w:ins>
      <w:r>
        <w:t xml:space="preserve">articles further </w:t>
      </w:r>
      <w:r w:rsidR="003C4DD6">
        <w:t>demonstrated</w:t>
      </w:r>
      <w:r>
        <w:t xml:space="preserve"> the differences in the threats that </w:t>
      </w:r>
      <w:r w:rsidRPr="004F4F0A">
        <w:t>\textit{Lutra lutra}</w:t>
      </w:r>
      <w:r>
        <w:t xml:space="preserve"> faces in </w:t>
      </w:r>
      <w:r w:rsidR="00F527D1">
        <w:t>Asia</w:t>
      </w:r>
      <w:r>
        <w:t xml:space="preserve"> </w:t>
      </w:r>
      <w:ins w:id="953" w:author="Hannah Mossman" w:date="2021-12-19T17:32:00Z">
        <w:r w:rsidR="00BE6D3D">
          <w:t xml:space="preserve">compared </w:t>
        </w:r>
      </w:ins>
      <w:del w:id="954" w:author="Hannah Mossman" w:date="2021-12-19T17:32:00Z">
        <w:r w:rsidDel="00BE6D3D">
          <w:delText xml:space="preserve">as opposed </w:delText>
        </w:r>
      </w:del>
      <w:r>
        <w:t>to Europe</w:t>
      </w:r>
      <w:ins w:id="955" w:author="Hannah Mossman" w:date="2021-12-19T17:32:00Z">
        <w:r w:rsidR="00BE6D3D">
          <w:t xml:space="preserve">, e.g. </w:t>
        </w:r>
      </w:ins>
      <w:del w:id="956" w:author="Hannah Mossman" w:date="2021-12-19T17:32:00Z">
        <w:r w:rsidDel="00BE6D3D">
          <w:delText xml:space="preserve"> </w:delText>
        </w:r>
      </w:del>
      <w:r>
        <w:t>there were articles about the fur trade</w:t>
      </w:r>
      <w:ins w:id="957" w:author="Hannah Mossman" w:date="2021-12-19T17:32:00Z">
        <w:r w:rsidR="00BE6D3D">
          <w:t>,</w:t>
        </w:r>
      </w:ins>
      <w:r>
        <w:t xml:space="preserve"> a threat that is virtually </w:t>
      </w:r>
      <w:r w:rsidR="00F527D1">
        <w:t>non-existent</w:t>
      </w:r>
      <w:r>
        <w:t xml:space="preserve"> in Europe and consequently is not covered in any of the 7</w:t>
      </w:r>
      <w:ins w:id="958" w:author="Hannah Mossman" w:date="2021-12-19T17:33:00Z">
        <w:r w:rsidR="00BE6D3D">
          <w:t>9</w:t>
        </w:r>
      </w:ins>
      <w:ins w:id="959" w:author="Hannah Mossman" w:date="2021-12-19T17:32:00Z">
        <w:r w:rsidR="00BE6D3D">
          <w:t>8</w:t>
        </w:r>
      </w:ins>
      <w:del w:id="960" w:author="Hannah Mossman" w:date="2021-12-19T17:32:00Z">
        <w:r w:rsidDel="00BE6D3D">
          <w:delText>00</w:delText>
        </w:r>
      </w:del>
      <w:r>
        <w:t xml:space="preserve"> articles covered in this review</w:t>
      </w:r>
      <w:r w:rsidR="003C4DD6">
        <w:t xml:space="preserve"> </w:t>
      </w:r>
      <w:r w:rsidR="00111BC5">
        <w:fldChar w:fldCharType="begin" w:fldLock="1"/>
      </w:r>
      <w:r w:rsidR="00F527D1">
        <w:instrText>ADDIN CSL_CITATION {"citationItems":[{"id":"ITEM-1","itemData":{"DOI":"10.1016/J.GECCO.2020.E01391","ISSN":"2351-9894","abstract":"Asia is home to five of the 13 species of otters found around the world. While studies on the otter have been increased considerably over the years, the focus and pattern of research in Asian Otter has not been analyzed properly. Here, we review the English literature published online on Asian otter species from 1990 to 2019 to portray trends and current state of research in otters to identify research gaps and suggest future research directions. A total of 244 original research papers were retrieved from online sources and categorized by research themes. Publications were analyzed using descriptive statistics, line graphs, Kendell's tau b coefficient, Kruskal-Wallis test, Wilcoxon rank sum test and a generalized linear model to detect trends in thematic and geographic focus. Our review documents a notable increase in the number of publications in Asian otter species after 2005. A persistent geographical bias was observed in the published studies where 32% of the total papers come from South Asia and 25% from South East Asia with lesser papers from Western Asia and no papers from Central Asia. Baseline surveys are the most common studies, followed by studies on ecology, genetics, conservation, trade and disease. Overall, our review shows that the status, distribution and trend of Asian otter population is still limited and more research is needed for less studied otter species, such as the hairy-nosed otter (Lutra sumatrana) and Pacific populations of the sea otter (Enhydra lutris). We also found that information on the potential impacts of climate change on otter species, and taxonomy as well as phylogenetic relationships among Asian otters is limited. We recommend that more studies be carried out in regions of Western Asia and Central Asia firstly on status and distribution and then on their ecology to improve our understanding of otter species in the face of increasing impacts on their habitats.","author":[{"dropping-particle":"","family":"Basnet","given":"Aarati","non-dropping-particle":"","parse-names":false,"suffix":""},{"dropping-particle":"","family":"Ghimire","given":"Prashant","non-dropping-particle":"","parse-names":false,"suffix":""},{"dropping-particle":"","family":"Timilsina","given":"Yajna Prasad","non-dropping-particle":"","parse-names":false,"suffix":""},{"dropping-particle":"","family":"Bist","given":"Bhuwan Singh","non-dropping-particle":"","parse-names":false,"suffix":""}],"container-title":"Global Ecology and Conservation","id":"ITEM-1","issued":{"date-parts":[["2020","12","1"]]},"page":"e01391","publisher":"Elsevier","title":"Otter research in Asia: Trends, biases and future directions","type":"article-journal","volume":"24"},"uris":["http://www.mendeley.com/documents/?uuid=3e76e38f-530e-3d3f-8516-5f10e451897a"]}],"mendeley":{"formattedCitation":"(Basnet &lt;i&gt;et al.&lt;/i&gt;, 2020)","plainTextFormattedCitation":"(Basnet et al., 2020)","previouslyFormattedCitation":"(Basnet &lt;i&gt;et al.&lt;/i&gt;, 2020)"},"properties":{"noteIndex":0},"schema":"https://github.com/citation-style-language/schema/raw/master/csl-citation.json"}</w:instrText>
      </w:r>
      <w:r w:rsidR="00111BC5">
        <w:fldChar w:fldCharType="separate"/>
      </w:r>
      <w:r w:rsidR="00111BC5" w:rsidRPr="00111BC5">
        <w:rPr>
          <w:noProof/>
        </w:rPr>
        <w:t xml:space="preserve">(Basnet </w:t>
      </w:r>
      <w:r w:rsidR="00111BC5" w:rsidRPr="00111BC5">
        <w:rPr>
          <w:i/>
          <w:noProof/>
        </w:rPr>
        <w:t>et al.</w:t>
      </w:r>
      <w:r w:rsidR="00111BC5" w:rsidRPr="00111BC5">
        <w:rPr>
          <w:noProof/>
        </w:rPr>
        <w:t>, 2020)</w:t>
      </w:r>
      <w:r w:rsidR="00111BC5">
        <w:fldChar w:fldCharType="end"/>
      </w:r>
      <w:r>
        <w:t xml:space="preserve">. </w:t>
      </w:r>
      <w:ins w:id="961" w:author="Hannah Mossman" w:date="2021-12-19T17:33:00Z">
        <w:r w:rsidR="00BE6D3D">
          <w:t xml:space="preserve">Outside of Europe, most papers were published regarding </w:t>
        </w:r>
      </w:ins>
      <w:r>
        <w:t>South Korea</w:t>
      </w:r>
      <w:ins w:id="962" w:author="Hannah Mossman" w:date="2021-12-19T17:33:00Z">
        <w:r w:rsidR="00BE6D3D">
          <w:t xml:space="preserve">, </w:t>
        </w:r>
      </w:ins>
      <w:del w:id="963" w:author="Hannah Mossman" w:date="2021-12-19T17:34:00Z">
        <w:r w:rsidDel="00BE6D3D">
          <w:delText xml:space="preserve"> is the most productive nation outside of Europe </w:delText>
        </w:r>
      </w:del>
      <w:r>
        <w:t>with 30 papers</w:t>
      </w:r>
      <w:del w:id="964" w:author="Hannah Mossman" w:date="2021-12-19T17:34:00Z">
        <w:r w:rsidDel="00BE6D3D">
          <w:delText xml:space="preserve"> making it the 9</w:delText>
        </w:r>
        <w:r w:rsidRPr="004F4F0A" w:rsidDel="00BE6D3D">
          <w:rPr>
            <w:vertAlign w:val="superscript"/>
          </w:rPr>
          <w:delText>th</w:delText>
        </w:r>
        <w:r w:rsidDel="00BE6D3D">
          <w:delText xml:space="preserve"> most </w:delText>
        </w:r>
        <w:commentRangeStart w:id="965"/>
        <w:r w:rsidDel="00BE6D3D">
          <w:delText xml:space="preserve">prolific </w:delText>
        </w:r>
      </w:del>
      <w:commentRangeEnd w:id="965"/>
      <w:r w:rsidR="00BE6D3D">
        <w:rPr>
          <w:rStyle w:val="CommentReference"/>
        </w:rPr>
        <w:commentReference w:id="965"/>
      </w:r>
      <w:del w:id="966" w:author="Hannah Mossman" w:date="2021-12-19T17:34:00Z">
        <w:r w:rsidDel="00BE6D3D">
          <w:delText>country</w:delText>
        </w:r>
      </w:del>
      <w:ins w:id="967" w:author="Hannah Mossman" w:date="2021-12-19T17:34:00Z">
        <w:r w:rsidR="00BE6D3D">
          <w:t>.</w:t>
        </w:r>
      </w:ins>
      <w:r>
        <w:t xml:space="preserve"> </w:t>
      </w:r>
      <w:ins w:id="968" w:author="Hannah Mossman" w:date="2021-12-19T17:35:00Z">
        <w:r w:rsidR="00BE6D3D">
          <w:t>G</w:t>
        </w:r>
      </w:ins>
      <w:del w:id="969" w:author="Hannah Mossman" w:date="2021-12-19T17:35:00Z">
        <w:r w:rsidDel="00BE6D3D">
          <w:delText>g</w:delText>
        </w:r>
      </w:del>
      <w:r>
        <w:t xml:space="preserve">enetics </w:t>
      </w:r>
      <w:del w:id="970" w:author="Hannah Mossman" w:date="2021-12-19T17:35:00Z">
        <w:r w:rsidDel="00BE6D3D">
          <w:delText>has</w:delText>
        </w:r>
      </w:del>
      <w:r>
        <w:t xml:space="preserve"> featured heavily in South Korean papers and </w:t>
      </w:r>
      <w:ins w:id="971" w:author="Hannah Mossman" w:date="2021-12-19T17:35:00Z">
        <w:r w:rsidR="00BE6D3D">
          <w:t xml:space="preserve">while these have </w:t>
        </w:r>
      </w:ins>
      <w:del w:id="972" w:author="Hannah Mossman" w:date="2021-12-19T17:35:00Z">
        <w:r w:rsidDel="00BE6D3D">
          <w:delText xml:space="preserve">has certainly </w:delText>
        </w:r>
      </w:del>
      <w:r>
        <w:t xml:space="preserve">added </w:t>
      </w:r>
      <w:ins w:id="973" w:author="Hannah Mossman" w:date="2021-12-19T17:35:00Z">
        <w:r w:rsidR="00BE6D3D">
          <w:t xml:space="preserve">valuable knowledge </w:t>
        </w:r>
      </w:ins>
      <w:del w:id="974" w:author="Hannah Mossman" w:date="2021-12-19T17:35:00Z">
        <w:r w:rsidDel="00BE6D3D">
          <w:delText xml:space="preserve">great deal of information </w:delText>
        </w:r>
      </w:del>
      <w:r>
        <w:t xml:space="preserve">it </w:t>
      </w:r>
      <w:ins w:id="975" w:author="Hannah Mossman" w:date="2021-12-19T17:35:00Z">
        <w:r w:rsidR="00BE6D3D">
          <w:t xml:space="preserve">is </w:t>
        </w:r>
      </w:ins>
      <w:del w:id="976" w:author="Hannah Mossman" w:date="2021-12-19T17:35:00Z">
        <w:r w:rsidDel="00BE6D3D">
          <w:delText xml:space="preserve">however represents </w:delText>
        </w:r>
      </w:del>
      <w:r>
        <w:t xml:space="preserve">a small and </w:t>
      </w:r>
      <w:r w:rsidR="00F527D1">
        <w:t>relatively</w:t>
      </w:r>
      <w:r>
        <w:t xml:space="preserve"> </w:t>
      </w:r>
      <w:r w:rsidR="00F527D1">
        <w:t>isolated</w:t>
      </w:r>
      <w:r>
        <w:t xml:space="preserve"> part of the Asian </w:t>
      </w:r>
      <w:r w:rsidR="00F527D1">
        <w:t>distribution</w:t>
      </w:r>
      <w:ins w:id="977" w:author="Hannah Mossman" w:date="2021-12-19T17:35:00Z">
        <w:r w:rsidR="00BE6D3D">
          <w:t xml:space="preserve">. </w:t>
        </w:r>
      </w:ins>
      <w:ins w:id="978" w:author="Hannah Mossman" w:date="2021-12-19T17:36:00Z">
        <w:r w:rsidR="00BE6D3D">
          <w:t>M</w:t>
        </w:r>
      </w:ins>
      <w:del w:id="979" w:author="Hannah Mossman" w:date="2021-12-19T17:36:00Z">
        <w:r w:rsidR="00F527D1" w:rsidDel="00BE6D3D">
          <w:delText>,</w:delText>
        </w:r>
        <w:r w:rsidDel="00BE6D3D">
          <w:delText xml:space="preserve"> and m</w:delText>
        </w:r>
      </w:del>
      <w:r>
        <w:t xml:space="preserve">ore information </w:t>
      </w:r>
      <w:del w:id="980" w:author="Hannah Mossman" w:date="2021-12-19T17:36:00Z">
        <w:r w:rsidDel="00BE6D3D">
          <w:delText xml:space="preserve">form </w:delText>
        </w:r>
      </w:del>
      <w:ins w:id="981" w:author="Hannah Mossman" w:date="2021-12-19T17:36:00Z">
        <w:r w:rsidR="00BE6D3D">
          <w:t xml:space="preserve">from </w:t>
        </w:r>
      </w:ins>
      <w:r>
        <w:t xml:space="preserve">central Asia is vital if we are to effectively conserve the otter in these areas. </w:t>
      </w:r>
    </w:p>
    <w:p w14:paraId="155BEC17" w14:textId="027CFD42" w:rsidR="004F4F0A" w:rsidRDefault="004F4F0A" w:rsidP="00B34BE6"/>
    <w:p w14:paraId="54D6AA59" w14:textId="7A7D3104" w:rsidR="004F4F0A" w:rsidRDefault="004F4F0A" w:rsidP="00B34BE6">
      <w:commentRangeStart w:id="982"/>
      <w:del w:id="983" w:author="Thomas David Hughes" w:date="2022-04-19T16:26:00Z">
        <w:r w:rsidDel="001206E1">
          <w:delText xml:space="preserve">The uneven sampling of </w:delText>
        </w:r>
      </w:del>
      <w:ins w:id="984" w:author="Hannah Mossman" w:date="2021-12-19T17:36:00Z">
        <w:del w:id="985" w:author="Thomas David Hughes" w:date="2022-04-19T16:26:00Z">
          <w:r w:rsidR="00BE6D3D" w:rsidRPr="00BE6D3D" w:rsidDel="001206E1">
            <w:rPr>
              <w:i/>
              <w:iCs/>
              <w:rPrChange w:id="986" w:author="Hannah Mossman" w:date="2021-12-19T17:36:00Z">
                <w:rPr/>
              </w:rPrChange>
            </w:rPr>
            <w:delText>L</w:delText>
          </w:r>
        </w:del>
      </w:ins>
      <w:del w:id="987" w:author="Thomas David Hughes" w:date="2022-04-19T16:26:00Z">
        <w:r w:rsidRPr="00BE6D3D" w:rsidDel="001206E1">
          <w:rPr>
            <w:i/>
            <w:iCs/>
            <w:rPrChange w:id="988" w:author="Hannah Mossman" w:date="2021-12-19T17:36:00Z">
              <w:rPr/>
            </w:rPrChange>
          </w:rPr>
          <w:delText>lutra lutra</w:delText>
        </w:r>
        <w:r w:rsidR="00111BC5" w:rsidDel="001206E1">
          <w:delText>’</w:delText>
        </w:r>
        <w:r w:rsidDel="001206E1">
          <w:delText>s range is replicated even in the most heavily sampled areas</w:delText>
        </w:r>
      </w:del>
      <w:ins w:id="989" w:author="Hannah Mossman" w:date="2021-12-19T17:37:00Z">
        <w:del w:id="990" w:author="Thomas David Hughes" w:date="2022-04-19T16:26:00Z">
          <w:r w:rsidR="00BE6D3D" w:rsidDel="001206E1">
            <w:delText>.</w:delText>
          </w:r>
        </w:del>
      </w:ins>
      <w:del w:id="991" w:author="Thomas David Hughes" w:date="2022-04-19T16:26:00Z">
        <w:r w:rsidR="002F5BA5" w:rsidDel="001206E1">
          <w:delText>,</w:delText>
        </w:r>
        <w:r w:rsidR="00111BC5" w:rsidDel="001206E1">
          <w:delText xml:space="preserve"> Western Europe is the most studied part of the range but </w:delText>
        </w:r>
      </w:del>
      <w:ins w:id="992" w:author="Hannah Mossman" w:date="2021-12-19T17:40:00Z">
        <w:del w:id="993" w:author="Thomas David Hughes" w:date="2022-04-19T16:26:00Z">
          <w:r w:rsidR="00BE6D3D" w:rsidDel="001206E1">
            <w:delText>E</w:delText>
          </w:r>
        </w:del>
      </w:ins>
      <w:del w:id="994" w:author="Thomas David Hughes" w:date="2022-04-19T16:26:00Z">
        <w:r w:rsidR="00111BC5" w:rsidDel="001206E1">
          <w:delText xml:space="preserve">even </w:delText>
        </w:r>
      </w:del>
      <w:ins w:id="995" w:author="Thomas David Hughes" w:date="2022-04-19T16:26:00Z">
        <w:r w:rsidR="001206E1">
          <w:t xml:space="preserve">Even </w:t>
        </w:r>
      </w:ins>
      <w:ins w:id="996" w:author="Hannah Mossman" w:date="2021-12-19T17:40:00Z">
        <w:r w:rsidR="00BE6D3D">
          <w:t>with</w:t>
        </w:r>
      </w:ins>
      <w:r w:rsidR="00111BC5">
        <w:t>in</w:t>
      </w:r>
      <w:del w:id="997" w:author="Hannah Mossman" w:date="2021-12-19T17:40:00Z">
        <w:r w:rsidR="00111BC5" w:rsidDel="00BE6D3D">
          <w:delText xml:space="preserve"> Europe</w:delText>
        </w:r>
      </w:del>
      <w:r w:rsidR="00111BC5">
        <w:t xml:space="preserve"> </w:t>
      </w:r>
      <w:r>
        <w:t>the UK</w:t>
      </w:r>
      <w:ins w:id="998" w:author="Hannah Mossman" w:date="2021-12-19T17:40:00Z">
        <w:r w:rsidR="00BE6D3D">
          <w:t xml:space="preserve"> </w:t>
        </w:r>
      </w:ins>
      <w:ins w:id="999" w:author="Thomas David Hughes" w:date="2022-04-19T16:26:00Z">
        <w:r w:rsidR="001206E1">
          <w:t>the m</w:t>
        </w:r>
      </w:ins>
      <w:ins w:id="1000" w:author="Thomas David Hughes" w:date="2022-04-19T16:27:00Z">
        <w:r w:rsidR="001206E1">
          <w:t>ost intensively studied country overall</w:t>
        </w:r>
      </w:ins>
      <w:ins w:id="1001" w:author="Hannah Mossman" w:date="2021-12-19T17:40:00Z">
        <w:del w:id="1002" w:author="Thomas David Hughes" w:date="2022-04-19T16:26:00Z">
          <w:r w:rsidR="00BE6D3D" w:rsidDel="001206E1">
            <w:delText xml:space="preserve">with </w:delText>
          </w:r>
        </w:del>
      </w:ins>
      <w:del w:id="1003" w:author="Thomas David Hughes" w:date="2022-04-19T16:26:00Z">
        <w:r w:rsidR="00111BC5" w:rsidDel="001206E1">
          <w:delText xml:space="preserve"> </w:delText>
        </w:r>
      </w:del>
      <w:del w:id="1004" w:author="Hannah Mossman" w:date="2021-12-19T17:40:00Z">
        <w:r w:rsidR="00111BC5" w:rsidDel="00BE6D3D">
          <w:delText>has</w:delText>
        </w:r>
        <w:r w:rsidR="002F5BA5" w:rsidDel="00BE6D3D">
          <w:delText xml:space="preserve"> </w:delText>
        </w:r>
        <w:r w:rsidR="00111BC5" w:rsidDel="00BE6D3D">
          <w:delText>twice the publications of the next most prolific nation with</w:delText>
        </w:r>
        <w:r w:rsidDel="00BE6D3D">
          <w:delText xml:space="preserve"> a 168 papers accounting for almost 23% of the</w:delText>
        </w:r>
        <w:r w:rsidR="00111BC5" w:rsidDel="00BE6D3D">
          <w:delText xml:space="preserve"> total</w:delText>
        </w:r>
        <w:r w:rsidDel="00BE6D3D">
          <w:delText xml:space="preserve"> literature</w:delText>
        </w:r>
        <w:r w:rsidR="00111BC5" w:rsidDel="00BE6D3D">
          <w:delText xml:space="preserve"> on Lutra lutra despite its small size relative the rest of Europe. </w:delText>
        </w:r>
        <w:r w:rsidDel="00BE6D3D">
          <w:delText xml:space="preserve"> </w:delText>
        </w:r>
        <w:commentRangeEnd w:id="982"/>
        <w:r w:rsidR="00BE6D3D" w:rsidDel="00BE6D3D">
          <w:rPr>
            <w:rStyle w:val="CommentReference"/>
          </w:rPr>
          <w:commentReference w:id="982"/>
        </w:r>
        <w:r w:rsidR="00111BC5" w:rsidDel="00BE6D3D">
          <w:delText>With this</w:delText>
        </w:r>
      </w:del>
      <w:ins w:id="1005" w:author="Hannah Mossman" w:date="2021-12-19T17:40:00Z">
        <w:del w:id="1006" w:author="Thomas David Hughes" w:date="2022-04-19T16:26:00Z">
          <w:r w:rsidR="00BE6D3D" w:rsidDel="001206E1">
            <w:delText>its</w:delText>
          </w:r>
        </w:del>
      </w:ins>
      <w:del w:id="1007" w:author="Thomas David Hughes" w:date="2022-04-19T16:26:00Z">
        <w:r w:rsidR="00111BC5" w:rsidDel="001206E1">
          <w:delText xml:space="preserve"> huge body of </w:delText>
        </w:r>
        <w:r w:rsidR="009E4D7E" w:rsidDel="001206E1">
          <w:delText>literature</w:delText>
        </w:r>
      </w:del>
      <w:r w:rsidR="009E4D7E">
        <w:t>,</w:t>
      </w:r>
      <w:r w:rsidR="00111BC5">
        <w:t xml:space="preserve"> </w:t>
      </w:r>
      <w:del w:id="1008" w:author="Hannah Mossman" w:date="2021-12-19T17:41:00Z">
        <w:r w:rsidR="00111BC5" w:rsidDel="00BE6D3D">
          <w:delText xml:space="preserve">the UK </w:delText>
        </w:r>
        <w:r w:rsidDel="00BE6D3D">
          <w:delText xml:space="preserve">should in theory be well covered across the entire territory however, </w:delText>
        </w:r>
      </w:del>
      <w:r>
        <w:t xml:space="preserve">we find </w:t>
      </w:r>
      <w:del w:id="1009" w:author="Hannah Mossman" w:date="2021-12-19T17:41:00Z">
        <w:r w:rsidDel="00BE6D3D">
          <w:delText xml:space="preserve">this is not the case </w:delText>
        </w:r>
      </w:del>
      <w:del w:id="1010" w:author="Hannah Mossman" w:date="2021-12-19T17:39:00Z">
        <w:r w:rsidR="009E4D7E" w:rsidDel="00BE6D3D">
          <w:delText>f</w:delText>
        </w:r>
      </w:del>
      <w:del w:id="1011" w:author="Hannah Mossman" w:date="2021-12-19T17:41:00Z">
        <w:r w:rsidR="009E4D7E" w:rsidDel="00BE6D3D">
          <w:delText>igure</w:delText>
        </w:r>
      </w:del>
      <w:del w:id="1012" w:author="Hannah Mossman" w:date="2021-12-19T17:39:00Z">
        <w:r w:rsidR="009E4D7E" w:rsidDel="00BE6D3D">
          <w:delText>?</w:delText>
        </w:r>
      </w:del>
      <w:del w:id="1013" w:author="Hannah Mossman" w:date="2021-12-19T17:41:00Z">
        <w:r w:rsidDel="00BE6D3D">
          <w:delText xml:space="preserve"> shows that </w:delText>
        </w:r>
      </w:del>
      <w:ins w:id="1014" w:author="Thomas David Hughes" w:date="2022-04-19T16:27:00Z">
        <w:r w:rsidR="001206E1">
          <w:t>large</w:t>
        </w:r>
      </w:ins>
      <w:del w:id="1015" w:author="Thomas David Hughes" w:date="2022-04-19T16:27:00Z">
        <w:r w:rsidDel="001206E1">
          <w:delText>there are</w:delText>
        </w:r>
      </w:del>
      <w:r>
        <w:t xml:space="preserve"> </w:t>
      </w:r>
      <w:ins w:id="1016" w:author="Hannah Mossman" w:date="2021-12-19T17:41:00Z">
        <w:r w:rsidR="00BE6D3D">
          <w:t>areas (</w:t>
        </w:r>
      </w:ins>
      <w:r>
        <w:t>countie</w:t>
      </w:r>
      <w:r w:rsidR="00111BC5">
        <w:t>s</w:t>
      </w:r>
      <w:ins w:id="1017" w:author="Hannah Mossman" w:date="2021-12-19T17:41:00Z">
        <w:r w:rsidR="00BE6D3D">
          <w:t>)</w:t>
        </w:r>
      </w:ins>
      <w:r>
        <w:t xml:space="preserve"> that </w:t>
      </w:r>
      <w:del w:id="1018" w:author="Hannah Mossman" w:date="2021-12-19T17:42:00Z">
        <w:r w:rsidDel="00132193">
          <w:delText xml:space="preserve">have </w:delText>
        </w:r>
      </w:del>
      <w:ins w:id="1019" w:author="Hannah Mossman" w:date="2021-12-19T17:42:00Z">
        <w:r w:rsidR="00132193">
          <w:t xml:space="preserve">had </w:t>
        </w:r>
      </w:ins>
      <w:r>
        <w:t xml:space="preserve">received almost no publications over the </w:t>
      </w:r>
      <w:commentRangeStart w:id="1020"/>
      <w:r>
        <w:t xml:space="preserve">last </w:t>
      </w:r>
      <w:del w:id="1021" w:author="Thomas David Hughes" w:date="2022-01-16T14:19:00Z">
        <w:r w:rsidDel="00CC2515">
          <w:delText>3</w:delText>
        </w:r>
        <w:commentRangeEnd w:id="1020"/>
        <w:r w:rsidR="00132193" w:rsidDel="00CC2515">
          <w:rPr>
            <w:rStyle w:val="CommentReference"/>
          </w:rPr>
          <w:commentReference w:id="1020"/>
        </w:r>
        <w:r w:rsidDel="00CC2515">
          <w:delText xml:space="preserve">0 </w:delText>
        </w:r>
      </w:del>
      <w:ins w:id="1022" w:author="Thomas David Hughes" w:date="2022-01-16T14:19:00Z">
        <w:r w:rsidR="00CC2515">
          <w:t xml:space="preserve">70 </w:t>
        </w:r>
      </w:ins>
      <w:r>
        <w:t>years</w:t>
      </w:r>
      <w:ins w:id="1023" w:author="Hannah Mossman" w:date="2021-12-19T17:41:00Z">
        <w:r w:rsidR="00BE6D3D">
          <w:t xml:space="preserve"> (Figure X)</w:t>
        </w:r>
      </w:ins>
      <w:r>
        <w:t xml:space="preserve">. Furthermore, </w:t>
      </w:r>
      <w:ins w:id="1024" w:author="Hannah Mossman" w:date="2021-12-19T17:43:00Z">
        <w:r w:rsidR="00132193">
          <w:t xml:space="preserve">only a small number of topics (namely Health and Population) have been </w:t>
        </w:r>
        <w:r w:rsidR="00132193">
          <w:lastRenderedPageBreak/>
          <w:t xml:space="preserve">covered in </w:t>
        </w:r>
      </w:ins>
      <w:r w:rsidR="009E4D7E">
        <w:t>most</w:t>
      </w:r>
      <w:r>
        <w:t xml:space="preserve"> counties</w:t>
      </w:r>
      <w:ins w:id="1025" w:author="Hannah Mossman" w:date="2021-12-19T17:44:00Z">
        <w:r w:rsidR="00132193">
          <w:t>.</w:t>
        </w:r>
      </w:ins>
      <w:r>
        <w:t xml:space="preserve"> </w:t>
      </w:r>
      <w:del w:id="1026" w:author="Hannah Mossman" w:date="2021-12-19T17:43:00Z">
        <w:r w:rsidDel="00132193">
          <w:delText xml:space="preserve">are covered in only a small </w:delText>
        </w:r>
        <w:r w:rsidR="00111BC5" w:rsidDel="00132193">
          <w:delText>n</w:delText>
        </w:r>
        <w:r w:rsidDel="00132193">
          <w:delText xml:space="preserve">umber of topics namely the health and Population </w:delText>
        </w:r>
      </w:del>
      <w:ins w:id="1027" w:author="Hannah Mossman" w:date="2021-12-19T17:44:00Z">
        <w:r w:rsidR="00132193">
          <w:t>T</w:t>
        </w:r>
      </w:ins>
      <w:del w:id="1028" w:author="Hannah Mossman" w:date="2021-12-19T17:44:00Z">
        <w:r w:rsidDel="00132193">
          <w:delText>t</w:delText>
        </w:r>
      </w:del>
      <w:r>
        <w:t>his is due these topics being the focus of the roadkill collection studies organised jointly between the Environment agency and Cardiff University</w:t>
      </w:r>
      <w:r w:rsidR="00111BC5">
        <w:t>.</w:t>
      </w:r>
      <w:r>
        <w:t xml:space="preserve"> </w:t>
      </w:r>
      <w:r w:rsidR="00111BC5">
        <w:t>T</w:t>
      </w:r>
      <w:r>
        <w:t xml:space="preserve">hese studies have provided a unique insight into the otter population of the UK but many of these studies have been offshoots of the same data set meaning they are </w:t>
      </w:r>
      <w:ins w:id="1029" w:author="Hannah Mossman" w:date="2021-12-19T17:44:00Z">
        <w:r w:rsidR="00132193">
          <w:t xml:space="preserve">not </w:t>
        </w:r>
      </w:ins>
      <w:r w:rsidR="00111BC5">
        <w:t>totally</w:t>
      </w:r>
      <w:r>
        <w:t xml:space="preserve"> independent </w:t>
      </w:r>
      <w:r w:rsidR="00111BC5">
        <w:t xml:space="preserve">from </w:t>
      </w:r>
      <w:del w:id="1030" w:author="Thomas David Hughes" w:date="2022-01-19T23:23:00Z">
        <w:r w:rsidR="009E4D7E" w:rsidDel="00CC2515">
          <w:delText>each other</w:delText>
        </w:r>
      </w:del>
      <w:ins w:id="1031" w:author="Hannah Mossman" w:date="2021-12-19T17:44:00Z">
        <w:del w:id="1032" w:author="Thomas David Hughes" w:date="2022-01-19T23:23:00Z">
          <w:r w:rsidR="00132193" w:rsidDel="00CC2515">
            <w:delText>,</w:delText>
          </w:r>
        </w:del>
      </w:ins>
      <w:ins w:id="1033" w:author="Thomas David Hughes" w:date="2022-01-19T23:23:00Z">
        <w:r w:rsidR="00CC2515">
          <w:t>each other;</w:t>
        </w:r>
      </w:ins>
      <w:r w:rsidR="002F5BA5">
        <w:t xml:space="preserve"> </w:t>
      </w:r>
      <w:del w:id="1034" w:author="Thomas David Hughes" w:date="2022-04-19T16:27:00Z">
        <w:r w:rsidR="002F5BA5" w:rsidDel="001206E1">
          <w:delText>therefore</w:delText>
        </w:r>
      </w:del>
      <w:ins w:id="1035" w:author="Thomas David Hughes" w:date="2022-04-19T16:27:00Z">
        <w:r w:rsidR="001206E1">
          <w:t>therefore,</w:t>
        </w:r>
      </w:ins>
      <w:r>
        <w:t xml:space="preserve"> some counties have only really been part of one study in over 40 years. </w:t>
      </w:r>
    </w:p>
    <w:p w14:paraId="440C5BEF" w14:textId="77777777" w:rsidR="004F4F0A" w:rsidRDefault="004F4F0A" w:rsidP="00B34BE6"/>
    <w:p w14:paraId="0BB68E91" w14:textId="1AAF2705" w:rsidR="00B34BE6" w:rsidDel="00CC2515" w:rsidRDefault="002C2C50" w:rsidP="00B34BE6">
      <w:pPr>
        <w:rPr>
          <w:ins w:id="1036" w:author="Hannah Mossman" w:date="2021-12-19T17:45:00Z"/>
          <w:moveFrom w:id="1037" w:author="Thomas David Hughes" w:date="2022-01-16T14:19:00Z"/>
        </w:rPr>
      </w:pPr>
      <w:moveFromRangeStart w:id="1038" w:author="Thomas David Hughes" w:date="2022-01-16T14:19:00Z" w:name="move93235185"/>
      <w:moveFrom w:id="1039" w:author="Thomas David Hughes" w:date="2022-01-16T14:19:00Z">
        <w:ins w:id="1040" w:author="Hannah Mossman" w:date="2021-12-19T17:45:00Z">
          <w:r w:rsidDel="00CC2515">
            <w:t>Behaviour</w:t>
          </w:r>
        </w:ins>
      </w:moveFrom>
    </w:p>
    <w:p w14:paraId="13C0EC4B" w14:textId="4C78AFAD" w:rsidR="002C2C50" w:rsidDel="00CC2515" w:rsidRDefault="002C2C50" w:rsidP="00B34BE6">
      <w:pPr>
        <w:rPr>
          <w:ins w:id="1041" w:author="Hannah Mossman" w:date="2021-12-19T17:45:00Z"/>
          <w:moveFrom w:id="1042" w:author="Thomas David Hughes" w:date="2022-01-16T14:19:00Z"/>
        </w:rPr>
      </w:pPr>
    </w:p>
    <w:p w14:paraId="03F3D51C" w14:textId="092C9A1C" w:rsidR="002C2C50" w:rsidDel="00CC2515" w:rsidRDefault="002C2C50" w:rsidP="00B34BE6">
      <w:pPr>
        <w:rPr>
          <w:moveFrom w:id="1043" w:author="Thomas David Hughes" w:date="2022-01-16T14:19:00Z"/>
        </w:rPr>
      </w:pPr>
      <w:moveFrom w:id="1044" w:author="Thomas David Hughes" w:date="2022-01-16T14:19:00Z">
        <w:ins w:id="1045" w:author="Hannah Mossman" w:date="2021-12-19T17:45:00Z">
          <w:r w:rsidDel="00CC2515">
            <w:t xml:space="preserve">Anatomy and </w:t>
          </w:r>
        </w:ins>
        <w:ins w:id="1046" w:author="Hannah Mossman" w:date="2021-12-19T17:46:00Z">
          <w:r w:rsidDel="00CC2515">
            <w:t>Physiology</w:t>
          </w:r>
        </w:ins>
      </w:moveFrom>
    </w:p>
    <w:moveFromRangeEnd w:id="1038"/>
    <w:p w14:paraId="76962CFE" w14:textId="31FB39B9" w:rsidR="00B34BE6" w:rsidRDefault="00B34BE6" w:rsidP="00B34BE6">
      <w:r>
        <w:rPr>
          <w:noProof/>
        </w:rPr>
        <w:drawing>
          <wp:inline distT="0" distB="0" distL="0" distR="0" wp14:anchorId="2B5F8AEF" wp14:editId="5952CD2C">
            <wp:extent cx="5727700" cy="37877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5727700" cy="3787775"/>
                    </a:xfrm>
                    <a:prstGeom prst="rect">
                      <a:avLst/>
                    </a:prstGeom>
                  </pic:spPr>
                </pic:pic>
              </a:graphicData>
            </a:graphic>
          </wp:inline>
        </w:drawing>
      </w:r>
    </w:p>
    <w:p w14:paraId="1C9FD9DE" w14:textId="5A2E495D" w:rsidR="00CE1BFC" w:rsidRDefault="00CE1BFC" w:rsidP="00B34BE6">
      <w:pPr>
        <w:rPr>
          <w:b/>
          <w:bCs/>
        </w:rPr>
      </w:pPr>
    </w:p>
    <w:p w14:paraId="28CD5DAB" w14:textId="77777777" w:rsidR="00CE1BFC" w:rsidRDefault="00CE1BFC" w:rsidP="00B34BE6">
      <w:pPr>
        <w:rPr>
          <w:b/>
          <w:bCs/>
        </w:rPr>
      </w:pPr>
    </w:p>
    <w:p w14:paraId="37B82CA9" w14:textId="77777777" w:rsidR="00CE1BFC" w:rsidRDefault="00CE1BFC" w:rsidP="00B34BE6">
      <w:pPr>
        <w:rPr>
          <w:b/>
          <w:bCs/>
        </w:rPr>
      </w:pPr>
    </w:p>
    <w:p w14:paraId="0EF6EDF0" w14:textId="698F40DC" w:rsidR="00B34BE6" w:rsidRPr="004F4F0A" w:rsidRDefault="00B34BE6" w:rsidP="00B34BE6">
      <w:pPr>
        <w:rPr>
          <w:b/>
          <w:bCs/>
        </w:rPr>
      </w:pPr>
      <w:r w:rsidRPr="004F4F0A">
        <w:rPr>
          <w:b/>
          <w:bCs/>
        </w:rPr>
        <w:t xml:space="preserve">Gaps and future research directions </w:t>
      </w:r>
    </w:p>
    <w:p w14:paraId="179B0365" w14:textId="30DDF51C" w:rsidR="00B34BE6" w:rsidRDefault="00B34BE6" w:rsidP="00B34BE6"/>
    <w:p w14:paraId="4E110E95" w14:textId="6917193E" w:rsidR="00B34BE6" w:rsidRDefault="004F4F0A" w:rsidP="00B34BE6">
      <w:r>
        <w:t>Here we show that</w:t>
      </w:r>
      <w:ins w:id="1047" w:author="Hannah Mossman" w:date="2021-12-19T17:45:00Z">
        <w:r w:rsidR="002C2C50">
          <w:t>,</w:t>
        </w:r>
      </w:ins>
      <w:r>
        <w:t xml:space="preserve"> despite a large body of literature that has focused on </w:t>
      </w:r>
      <w:r w:rsidRPr="002C2C50">
        <w:rPr>
          <w:i/>
          <w:iCs/>
          <w:rPrChange w:id="1048" w:author="Hannah Mossman" w:date="2021-12-19T17:45:00Z">
            <w:rPr/>
          </w:rPrChange>
        </w:rPr>
        <w:t>Lutra lutra</w:t>
      </w:r>
      <w:ins w:id="1049" w:author="Hannah Mossman" w:date="2021-12-19T17:45:00Z">
        <w:r w:rsidR="002C2C50">
          <w:t>,</w:t>
        </w:r>
      </w:ins>
      <w:r>
        <w:t xml:space="preserve"> there are still large gaps in our knowledge </w:t>
      </w:r>
      <w:del w:id="1050" w:author="Hannah Mossman" w:date="2021-12-19T17:45:00Z">
        <w:r w:rsidR="002F5BA5" w:rsidDel="002C2C50">
          <w:delText>i</w:delText>
        </w:r>
        <w:r w:rsidDel="002C2C50">
          <w:delText xml:space="preserve">n </w:delText>
        </w:r>
      </w:del>
      <w:ins w:id="1051" w:author="Hannah Mossman" w:date="2021-12-19T17:45:00Z">
        <w:r w:rsidR="002C2C50">
          <w:t xml:space="preserve">of </w:t>
        </w:r>
      </w:ins>
      <w:r>
        <w:t>key parts of otter biology</w:t>
      </w:r>
      <w:ins w:id="1052" w:author="Hannah Mossman" w:date="2021-12-19T17:45:00Z">
        <w:r w:rsidR="002C2C50">
          <w:t>,</w:t>
        </w:r>
      </w:ins>
      <w:r>
        <w:t xml:space="preserve"> </w:t>
      </w:r>
      <w:commentRangeStart w:id="1053"/>
      <w:r>
        <w:t>namely behaviour</w:t>
      </w:r>
      <w:ins w:id="1054" w:author="Hannah Mossman" w:date="2021-12-19T17:46:00Z">
        <w:r w:rsidR="002C2C50">
          <w:t>.</w:t>
        </w:r>
      </w:ins>
      <w:del w:id="1055" w:author="Hannah Mossman" w:date="2021-12-19T17:46:00Z">
        <w:r w:rsidR="003338B4" w:rsidDel="002C2C50">
          <w:delText xml:space="preserve"> </w:delText>
        </w:r>
      </w:del>
      <w:commentRangeEnd w:id="1053"/>
      <w:r w:rsidR="002C2C50">
        <w:rPr>
          <w:rStyle w:val="CommentReference"/>
        </w:rPr>
        <w:commentReference w:id="1053"/>
      </w:r>
      <w:del w:id="1056" w:author="Hannah Mossman" w:date="2021-12-19T17:46:00Z">
        <w:r w:rsidR="003338B4" w:rsidDel="002C2C50">
          <w:delText>while o</w:delText>
        </w:r>
      </w:del>
      <w:ins w:id="1057" w:author="Hannah Mossman" w:date="2021-12-19T17:46:00Z">
        <w:r w:rsidR="002C2C50">
          <w:t xml:space="preserve"> O</w:t>
        </w:r>
      </w:ins>
      <w:r w:rsidR="003338B4">
        <w:t xml:space="preserve">ther important topics have been </w:t>
      </w:r>
      <w:r w:rsidR="009E4D7E">
        <w:t>relatively</w:t>
      </w:r>
      <w:r w:rsidR="003338B4">
        <w:t xml:space="preserve"> understudied despite their </w:t>
      </w:r>
      <w:r w:rsidR="002F5BA5">
        <w:t>importance</w:t>
      </w:r>
      <w:ins w:id="1058" w:author="Hannah Mossman" w:date="2021-12-19T17:46:00Z">
        <w:r w:rsidR="002C2C50">
          <w:t>. C</w:t>
        </w:r>
      </w:ins>
      <w:del w:id="1059" w:author="Hannah Mossman" w:date="2021-12-19T17:46:00Z">
        <w:r w:rsidR="002F5BA5" w:rsidDel="002C2C50">
          <w:delText>, c</w:delText>
        </w:r>
      </w:del>
      <w:r w:rsidR="002F5BA5">
        <w:t>ontamination</w:t>
      </w:r>
      <w:r w:rsidR="003338B4">
        <w:t xml:space="preserve"> largely wiped </w:t>
      </w:r>
      <w:r w:rsidR="002F5BA5">
        <w:t>out European</w:t>
      </w:r>
      <w:ins w:id="1060" w:author="Hannah Mossman" w:date="2021-12-19T17:46:00Z">
        <w:r w:rsidR="002C2C50">
          <w:t xml:space="preserve"> otter</w:t>
        </w:r>
      </w:ins>
      <w:r w:rsidR="002F5BA5">
        <w:t xml:space="preserve"> </w:t>
      </w:r>
      <w:r w:rsidR="003338B4">
        <w:t>populations in the 1970s and 80s</w:t>
      </w:r>
      <w:ins w:id="1061" w:author="Hannah Mossman" w:date="2021-12-19T17:46:00Z">
        <w:r w:rsidR="002C2C50">
          <w:t>,</w:t>
        </w:r>
      </w:ins>
      <w:r w:rsidR="003338B4">
        <w:t xml:space="preserve"> yet the </w:t>
      </w:r>
      <w:ins w:id="1062" w:author="Hannah Mossman" w:date="2021-12-19T17:48:00Z">
        <w:r w:rsidR="002C2C50">
          <w:t xml:space="preserve">topic </w:t>
        </w:r>
      </w:ins>
      <w:del w:id="1063" w:author="Hannah Mossman" w:date="2021-12-19T17:48:00Z">
        <w:r w:rsidR="003338B4" w:rsidDel="002C2C50">
          <w:delText xml:space="preserve">literature </w:delText>
        </w:r>
      </w:del>
      <w:r w:rsidR="003338B4">
        <w:t xml:space="preserve">is </w:t>
      </w:r>
      <w:del w:id="1064" w:author="Hannah Mossman" w:date="2021-12-19T17:48:00Z">
        <w:r w:rsidR="003338B4" w:rsidDel="002C2C50">
          <w:delText xml:space="preserve">still </w:delText>
        </w:r>
      </w:del>
      <w:r w:rsidR="003338B4">
        <w:t xml:space="preserve">not among the </w:t>
      </w:r>
      <w:r w:rsidR="002764DD">
        <w:t>most</w:t>
      </w:r>
      <w:r w:rsidR="003338B4">
        <w:t xml:space="preserve"> studied</w:t>
      </w:r>
      <w:r w:rsidR="002F5BA5">
        <w:t>.</w:t>
      </w:r>
      <w:r w:rsidR="003338B4">
        <w:t xml:space="preserve"> </w:t>
      </w:r>
      <w:r w:rsidR="002F5BA5">
        <w:t>F</w:t>
      </w:r>
      <w:r w:rsidR="003338B4">
        <w:t>urthermore</w:t>
      </w:r>
      <w:r w:rsidR="002F5BA5">
        <w:t>,</w:t>
      </w:r>
      <w:r w:rsidR="003338B4">
        <w:t xml:space="preserve"> there ha</w:t>
      </w:r>
      <w:r w:rsidR="002F5BA5">
        <w:t>ve</w:t>
      </w:r>
      <w:r w:rsidR="003338B4">
        <w:t xml:space="preserve"> been very few papers looking at newer contaminants such as PFAS or pharmaceutical compounds</w:t>
      </w:r>
      <w:ins w:id="1065" w:author="Hannah Mossman" w:date="2021-12-19T17:48:00Z">
        <w:r w:rsidR="002C2C50">
          <w:t>,</w:t>
        </w:r>
      </w:ins>
      <w:r w:rsidR="003338B4">
        <w:t xml:space="preserve"> despite the widespread concern about </w:t>
      </w:r>
      <w:r w:rsidR="009E4D7E">
        <w:t>their</w:t>
      </w:r>
      <w:r w:rsidR="003338B4">
        <w:t xml:space="preserve"> accumulation in the environment</w:t>
      </w:r>
      <w:r w:rsidR="002F5BA5">
        <w:t>.</w:t>
      </w:r>
      <w:r w:rsidR="003338B4">
        <w:t xml:space="preserve"> </w:t>
      </w:r>
      <w:r w:rsidR="002F5BA5">
        <w:t>W</w:t>
      </w:r>
      <w:r w:rsidR="003338B4">
        <w:t>e would strongly urge some research in these areas in any part of the species range.</w:t>
      </w:r>
      <w:del w:id="1066" w:author="Hannah Mossman" w:date="2021-12-19T17:49:00Z">
        <w:r w:rsidR="003338B4" w:rsidDel="002C2C50">
          <w:delText xml:space="preserve"> </w:delText>
        </w:r>
      </w:del>
      <w:r>
        <w:t xml:space="preserve"> </w:t>
      </w:r>
      <w:r w:rsidR="003338B4">
        <w:t xml:space="preserve">While ecological topics have been </w:t>
      </w:r>
      <w:r>
        <w:t xml:space="preserve">studied </w:t>
      </w:r>
      <w:r w:rsidR="003338B4">
        <w:t>extensively in Europe</w:t>
      </w:r>
      <w:ins w:id="1067" w:author="Hannah Mossman" w:date="2021-12-19T17:49:00Z">
        <w:r w:rsidR="002C2C50">
          <w:t>,</w:t>
        </w:r>
      </w:ins>
      <w:r w:rsidR="003338B4">
        <w:t xml:space="preserve"> </w:t>
      </w:r>
      <w:r w:rsidR="00581695">
        <w:t>especially diet</w:t>
      </w:r>
      <w:ins w:id="1068" w:author="Hannah Mossman" w:date="2021-12-19T17:49:00Z">
        <w:r w:rsidR="002C2C50">
          <w:t>,</w:t>
        </w:r>
      </w:ins>
      <w:r w:rsidR="00581695">
        <w:t xml:space="preserve"> these topics remain relatively </w:t>
      </w:r>
      <w:r w:rsidR="002E16ED">
        <w:t>unexplored</w:t>
      </w:r>
      <w:r w:rsidR="00581695">
        <w:t xml:space="preserve"> </w:t>
      </w:r>
      <w:r>
        <w:t>in o</w:t>
      </w:r>
      <w:r w:rsidR="00581695">
        <w:t>ther areas such as</w:t>
      </w:r>
      <w:r>
        <w:t xml:space="preserve"> in Asia</w:t>
      </w:r>
      <w:r w:rsidR="00581695">
        <w:t xml:space="preserve">. Population </w:t>
      </w:r>
      <w:r w:rsidR="002E16ED">
        <w:t>surveys</w:t>
      </w:r>
      <w:r w:rsidR="00581695">
        <w:t xml:space="preserve"> remain a key tool in the conservation of otters in all areas although greater standardisation of techniques would make it far easier to make comparisons between regions. The potential impact of climate change has been only sporadically studied in relation to </w:t>
      </w:r>
      <w:ins w:id="1069" w:author="Hannah Mossman" w:date="2021-12-19T17:49:00Z">
        <w:r w:rsidR="002C2C50" w:rsidRPr="002C2C50">
          <w:rPr>
            <w:i/>
            <w:iCs/>
            <w:rPrChange w:id="1070" w:author="Hannah Mossman" w:date="2021-12-19T17:49:00Z">
              <w:rPr/>
            </w:rPrChange>
          </w:rPr>
          <w:t>L</w:t>
        </w:r>
      </w:ins>
      <w:del w:id="1071" w:author="Hannah Mossman" w:date="2021-12-19T17:49:00Z">
        <w:r w:rsidR="00581695" w:rsidRPr="002C2C50" w:rsidDel="002C2C50">
          <w:rPr>
            <w:i/>
            <w:iCs/>
            <w:rPrChange w:id="1072" w:author="Hannah Mossman" w:date="2021-12-19T17:49:00Z">
              <w:rPr/>
            </w:rPrChange>
          </w:rPr>
          <w:delText>l</w:delText>
        </w:r>
      </w:del>
      <w:r w:rsidR="00581695" w:rsidRPr="002C2C50">
        <w:rPr>
          <w:i/>
          <w:iCs/>
          <w:rPrChange w:id="1073" w:author="Hannah Mossman" w:date="2021-12-19T17:49:00Z">
            <w:rPr/>
          </w:rPrChange>
        </w:rPr>
        <w:t>utra lutr</w:t>
      </w:r>
      <w:r w:rsidR="00581695">
        <w:t xml:space="preserve">a despite its status as a semi </w:t>
      </w:r>
      <w:r w:rsidR="00D54E5C">
        <w:t>aquatic</w:t>
      </w:r>
      <w:r w:rsidR="00581695">
        <w:t xml:space="preserve"> mammal meaning it is likely to be </w:t>
      </w:r>
      <w:r w:rsidR="00D54E5C">
        <w:t>strongly</w:t>
      </w:r>
      <w:r w:rsidR="00581695">
        <w:t xml:space="preserve"> affected by changes in rainfall reducing the habitat </w:t>
      </w:r>
      <w:r w:rsidR="00D54E5C">
        <w:t>available</w:t>
      </w:r>
      <w:r w:rsidR="00581695">
        <w:t xml:space="preserve"> for</w:t>
      </w:r>
      <w:ins w:id="1074" w:author="Hannah Mossman" w:date="2021-12-19T17:49:00Z">
        <w:r w:rsidR="002C2C50">
          <w:t xml:space="preserve"> it</w:t>
        </w:r>
      </w:ins>
      <w:del w:id="1075" w:author="Hannah Mossman" w:date="2021-12-19T17:50:00Z">
        <w:r w:rsidR="00581695" w:rsidDel="002C2C50">
          <w:delText xml:space="preserve"> Lutra lutra</w:delText>
        </w:r>
      </w:del>
      <w:r w:rsidR="00581695">
        <w:t xml:space="preserve"> to </w:t>
      </w:r>
      <w:r w:rsidR="00D54E5C">
        <w:t>colonise</w:t>
      </w:r>
      <w:r w:rsidR="00581695">
        <w:t xml:space="preserve">. Genetically </w:t>
      </w:r>
      <w:r w:rsidR="00581695" w:rsidRPr="002C2C50">
        <w:rPr>
          <w:i/>
          <w:iCs/>
          <w:rPrChange w:id="1076" w:author="Hannah Mossman" w:date="2021-12-19T17:50:00Z">
            <w:rPr/>
          </w:rPrChange>
        </w:rPr>
        <w:t>Lutra lutra</w:t>
      </w:r>
      <w:r w:rsidR="00581695">
        <w:t xml:space="preserve"> has been well </w:t>
      </w:r>
      <w:r w:rsidR="00D54E5C">
        <w:t>studied</w:t>
      </w:r>
      <w:r w:rsidR="00581695">
        <w:t xml:space="preserve"> but the lack of diversity revealed by the </w:t>
      </w:r>
      <w:r w:rsidR="00D54E5C">
        <w:t>microsatellite</w:t>
      </w:r>
      <w:r w:rsidR="00581695">
        <w:t xml:space="preserve"> markers currently </w:t>
      </w:r>
      <w:r w:rsidR="00D54E5C">
        <w:t>available</w:t>
      </w:r>
      <w:r w:rsidR="00581695">
        <w:t xml:space="preserve"> leaves space for more </w:t>
      </w:r>
      <w:r w:rsidR="00D54E5C">
        <w:t>advanced methods</w:t>
      </w:r>
      <w:ins w:id="1077" w:author="Hannah Mossman" w:date="2021-12-19T17:50:00Z">
        <w:r w:rsidR="002C2C50">
          <w:t>,</w:t>
        </w:r>
      </w:ins>
      <w:r w:rsidR="00D54E5C">
        <w:t xml:space="preserve"> such as SNP analyses</w:t>
      </w:r>
      <w:ins w:id="1078" w:author="Hannah Mossman" w:date="2021-12-19T17:50:00Z">
        <w:r w:rsidR="002C2C50">
          <w:t>,</w:t>
        </w:r>
      </w:ins>
      <w:r w:rsidR="00D54E5C">
        <w:t xml:space="preserve"> </w:t>
      </w:r>
      <w:r w:rsidR="00D54E5C">
        <w:lastRenderedPageBreak/>
        <w:t xml:space="preserve">to try to investigate diversity and genetic structure at local and regional scales. Finally, metabarcoding techniques offer the opportunity to </w:t>
      </w:r>
      <w:r w:rsidR="002764DD">
        <w:t xml:space="preserve">characterise the diet of </w:t>
      </w:r>
      <w:r w:rsidR="002764DD" w:rsidRPr="004569C9">
        <w:rPr>
          <w:i/>
          <w:iCs/>
          <w:rPrChange w:id="1079" w:author="Hannah Mossman" w:date="2021-12-19T17:50:00Z">
            <w:rPr/>
          </w:rPrChange>
        </w:rPr>
        <w:t>Lutra lutra</w:t>
      </w:r>
      <w:r w:rsidR="002764DD">
        <w:t xml:space="preserve"> more accurately</w:t>
      </w:r>
      <w:r w:rsidR="00D54E5C">
        <w:t xml:space="preserve"> with the potential to create genuinely cross</w:t>
      </w:r>
      <w:ins w:id="1080" w:author="Hannah Mossman" w:date="2021-12-19T17:50:00Z">
        <w:r w:rsidR="004569C9">
          <w:t>-</w:t>
        </w:r>
      </w:ins>
      <w:del w:id="1081" w:author="Hannah Mossman" w:date="2021-12-19T17:50:00Z">
        <w:r w:rsidR="00D54E5C" w:rsidDel="004569C9">
          <w:delText xml:space="preserve"> </w:delText>
        </w:r>
      </w:del>
      <w:r w:rsidR="00D54E5C">
        <w:t xml:space="preserve">comparable data so that future </w:t>
      </w:r>
      <w:r w:rsidR="002E16ED">
        <w:t>meta-analyses</w:t>
      </w:r>
      <w:r w:rsidR="00D54E5C">
        <w:t xml:space="preserve"> looking at diet changes over time or between different habitats possible</w:t>
      </w:r>
      <w:r w:rsidR="0034634E">
        <w:t>.</w:t>
      </w:r>
      <w:r w:rsidR="00D54E5C">
        <w:t xml:space="preserve"> </w:t>
      </w:r>
      <w:r w:rsidR="0034634E">
        <w:t>H</w:t>
      </w:r>
      <w:r w:rsidR="00D54E5C">
        <w:t xml:space="preserve">owever, this will need collaboration and coordination between researchers to ensure standardised </w:t>
      </w:r>
      <w:r w:rsidR="0034634E">
        <w:t xml:space="preserve">methods </w:t>
      </w:r>
      <w:r w:rsidR="00D54E5C">
        <w:t xml:space="preserve">something that has </w:t>
      </w:r>
      <w:ins w:id="1082" w:author="Hannah Mossman" w:date="2021-12-19T17:50:00Z">
        <w:r w:rsidR="004569C9">
          <w:t xml:space="preserve">not been achieved </w:t>
        </w:r>
      </w:ins>
      <w:del w:id="1083" w:author="Hannah Mossman" w:date="2021-12-19T17:50:00Z">
        <w:r w:rsidR="00D54E5C" w:rsidDel="004569C9">
          <w:delText xml:space="preserve">proven difficult </w:delText>
        </w:r>
      </w:del>
      <w:r w:rsidR="00D54E5C">
        <w:t xml:space="preserve">in the past. </w:t>
      </w:r>
    </w:p>
    <w:p w14:paraId="2049C32A" w14:textId="77777777" w:rsidR="002E16ED" w:rsidRDefault="002E16ED" w:rsidP="002E16ED"/>
    <w:p w14:paraId="48D0E11F" w14:textId="32179EC3" w:rsidR="002E16ED" w:rsidRDefault="002E16ED" w:rsidP="002E16ED">
      <w:r>
        <w:t xml:space="preserve">Behaviour studies remain rare </w:t>
      </w:r>
      <w:r w:rsidR="00586E87">
        <w:t xml:space="preserve">and should be prioritised wherever possible. The lack of behaviour studies has been caused by the elusiveness of </w:t>
      </w:r>
      <w:r w:rsidR="00586E87" w:rsidRPr="00586E87">
        <w:rPr>
          <w:i/>
          <w:iCs/>
        </w:rPr>
        <w:t>Lutra lutra</w:t>
      </w:r>
      <w:r w:rsidR="00586E87">
        <w:t xml:space="preserve"> and the relative cost of tracking studies making it prohibitively expensive for most researchers</w:t>
      </w:r>
      <w:r w:rsidR="0034634E">
        <w:t>.</w:t>
      </w:r>
      <w:r w:rsidR="00586E87">
        <w:t xml:space="preserve"> </w:t>
      </w:r>
      <w:r w:rsidR="0034634E">
        <w:t>B</w:t>
      </w:r>
      <w:r>
        <w:t>ut the</w:t>
      </w:r>
      <w:r w:rsidR="00586E87">
        <w:t xml:space="preserve"> development of inexpensive and high resolution</w:t>
      </w:r>
      <w:r>
        <w:t xml:space="preserve"> camara traps makes it plausible to study </w:t>
      </w:r>
      <w:r w:rsidR="00586E87">
        <w:t xml:space="preserve">the behaviour of </w:t>
      </w:r>
      <w:ins w:id="1084" w:author="Hannah Mossman" w:date="2021-12-19T17:51:00Z">
        <w:r w:rsidR="004569C9" w:rsidRPr="004569C9">
          <w:rPr>
            <w:i/>
            <w:iCs/>
            <w:rPrChange w:id="1085" w:author="Hannah Mossman" w:date="2021-12-19T17:51:00Z">
              <w:rPr/>
            </w:rPrChange>
          </w:rPr>
          <w:t>L</w:t>
        </w:r>
      </w:ins>
      <w:del w:id="1086" w:author="Hannah Mossman" w:date="2021-12-19T17:51:00Z">
        <w:r w:rsidR="00586E87" w:rsidRPr="004569C9" w:rsidDel="004569C9">
          <w:rPr>
            <w:i/>
            <w:iCs/>
            <w:rPrChange w:id="1087" w:author="Hannah Mossman" w:date="2021-12-19T17:51:00Z">
              <w:rPr/>
            </w:rPrChange>
          </w:rPr>
          <w:delText>l</w:delText>
        </w:r>
      </w:del>
      <w:r w:rsidR="00586E87" w:rsidRPr="004569C9">
        <w:rPr>
          <w:i/>
          <w:iCs/>
          <w:rPrChange w:id="1088" w:author="Hannah Mossman" w:date="2021-12-19T17:51:00Z">
            <w:rPr/>
          </w:rPrChange>
        </w:rPr>
        <w:t>utra lutra</w:t>
      </w:r>
      <w:r w:rsidR="00586E87">
        <w:t xml:space="preserve"> </w:t>
      </w:r>
      <w:r>
        <w:t xml:space="preserve">far more effectively than previously possible. </w:t>
      </w:r>
      <w:r w:rsidR="00586E87">
        <w:t>As a charismatic species</w:t>
      </w:r>
      <w:ins w:id="1089" w:author="Hannah Mossman" w:date="2021-12-19T17:51:00Z">
        <w:r w:rsidR="004569C9">
          <w:t>,</w:t>
        </w:r>
      </w:ins>
      <w:r w:rsidR="00586E87">
        <w:t xml:space="preserve"> </w:t>
      </w:r>
      <w:r w:rsidR="00586E87" w:rsidRPr="004569C9">
        <w:rPr>
          <w:i/>
          <w:iCs/>
          <w:rPrChange w:id="1090" w:author="Hannah Mossman" w:date="2021-12-19T17:51:00Z">
            <w:rPr/>
          </w:rPrChange>
        </w:rPr>
        <w:t>Lutra lutra</w:t>
      </w:r>
      <w:r w:rsidR="00586E87">
        <w:t xml:space="preserve"> is a top candidate for citizen scientist projects and there are many members of the public in the UK already generating data</w:t>
      </w:r>
      <w:ins w:id="1091" w:author="Hannah Mossman" w:date="2021-12-19T17:51:00Z">
        <w:r w:rsidR="004569C9">
          <w:t>. H</w:t>
        </w:r>
      </w:ins>
      <w:del w:id="1092" w:author="Hannah Mossman" w:date="2021-12-19T17:51:00Z">
        <w:r w:rsidR="00586E87" w:rsidDel="004569C9">
          <w:delText xml:space="preserve"> h</w:delText>
        </w:r>
      </w:del>
      <w:r w:rsidR="00586E87">
        <w:t>owever</w:t>
      </w:r>
      <w:ins w:id="1093" w:author="Hannah Mossman" w:date="2021-12-19T17:51:00Z">
        <w:r w:rsidR="004569C9">
          <w:t>,</w:t>
        </w:r>
      </w:ins>
      <w:r w:rsidR="00586E87">
        <w:t xml:space="preserve"> designing camera trap studies to provide good quality data requires professional skills and greater collaboration between researchers and citizen scientists may be essential in producing better information on the behaviour of this species. </w:t>
      </w:r>
    </w:p>
    <w:p w14:paraId="443DAB20" w14:textId="77777777" w:rsidR="004F4F0A" w:rsidRDefault="004F4F0A" w:rsidP="00B34BE6"/>
    <w:p w14:paraId="20CC4745" w14:textId="3EFE071F" w:rsidR="004F4F0A" w:rsidRDefault="002E16ED" w:rsidP="00586E87">
      <w:r>
        <w:t xml:space="preserve">We have shown in this review that despite the large body of work looking at </w:t>
      </w:r>
      <w:r w:rsidRPr="004569C9">
        <w:rPr>
          <w:i/>
          <w:iCs/>
          <w:rPrChange w:id="1094" w:author="Hannah Mossman" w:date="2021-12-19T17:52:00Z">
            <w:rPr/>
          </w:rPrChange>
        </w:rPr>
        <w:t>Lutra lutra</w:t>
      </w:r>
      <w:ins w:id="1095" w:author="Hannah Mossman" w:date="2021-12-19T17:52:00Z">
        <w:r w:rsidR="004569C9">
          <w:t>,</w:t>
        </w:r>
      </w:ins>
      <w:r>
        <w:t xml:space="preserve"> our knowledge does not extend evenly or adequately across the entire range</w:t>
      </w:r>
      <w:ins w:id="1096" w:author="Hannah Mossman" w:date="2021-12-19T17:52:00Z">
        <w:r w:rsidR="004569C9">
          <w:t>. T</w:t>
        </w:r>
      </w:ins>
      <w:del w:id="1097" w:author="Hannah Mossman" w:date="2021-12-19T17:52:00Z">
        <w:r w:rsidDel="004569C9">
          <w:delText xml:space="preserve"> t</w:delText>
        </w:r>
      </w:del>
      <w:r>
        <w:t xml:space="preserve">his is partly understandable </w:t>
      </w:r>
      <w:r w:rsidR="0034634E">
        <w:t xml:space="preserve">as </w:t>
      </w:r>
      <w:r>
        <w:t>many parts of the range are sparsely populated and difficult to access</w:t>
      </w:r>
      <w:ins w:id="1098" w:author="Hannah Mossman" w:date="2021-12-19T17:52:00Z">
        <w:r w:rsidR="004569C9">
          <w:t xml:space="preserve">. </w:t>
        </w:r>
      </w:ins>
      <w:ins w:id="1099" w:author="Hannah Mossman" w:date="2021-12-19T17:53:00Z">
        <w:r w:rsidR="004569C9">
          <w:t>N</w:t>
        </w:r>
      </w:ins>
      <w:del w:id="1100" w:author="Hannah Mossman" w:date="2021-12-19T17:53:00Z">
        <w:r w:rsidDel="004569C9">
          <w:delText xml:space="preserve"> n</w:delText>
        </w:r>
      </w:del>
      <w:r>
        <w:t>evertheless</w:t>
      </w:r>
      <w:ins w:id="1101" w:author="Hannah Mossman" w:date="2021-12-19T17:53:00Z">
        <w:r w:rsidR="004569C9">
          <w:t>,</w:t>
        </w:r>
      </w:ins>
      <w:r>
        <w:t xml:space="preserve"> even in more accessible parts</w:t>
      </w:r>
      <w:ins w:id="1102" w:author="Hannah Mossman" w:date="2021-12-19T17:53:00Z">
        <w:r w:rsidR="004569C9">
          <w:t>,</w:t>
        </w:r>
      </w:ins>
      <w:r>
        <w:t xml:space="preserve"> there remains a shortage of information in many areas. Increasing the number of papers on all topics in Asia should be a priority</w:t>
      </w:r>
      <w:ins w:id="1103" w:author="Hannah Mossman" w:date="2021-12-19T17:53:00Z">
        <w:r w:rsidR="004569C9">
          <w:t>;</w:t>
        </w:r>
      </w:ins>
      <w:r>
        <w:t xml:space="preserve"> South Korea has provided invaluable insight and it shows what may be possible to achieve in other </w:t>
      </w:r>
      <w:r w:rsidR="00F527D1">
        <w:t xml:space="preserve">parts of the range in the near future. </w:t>
      </w:r>
    </w:p>
    <w:p w14:paraId="714E9240" w14:textId="77777777" w:rsidR="004F4F0A" w:rsidRDefault="004F4F0A" w:rsidP="004F4F0A"/>
    <w:p w14:paraId="0D841EAC" w14:textId="58580F11" w:rsidR="004F4F0A" w:rsidRDefault="004F4F0A" w:rsidP="004F4F0A">
      <w:pPr>
        <w:rPr>
          <w:ins w:id="1104" w:author="Thomas David Hughes" w:date="2022-01-19T23:32:00Z"/>
        </w:rPr>
      </w:pPr>
      <w:r>
        <w:t xml:space="preserve">Finally, </w:t>
      </w:r>
      <w:r w:rsidR="00F527D1">
        <w:t>we</w:t>
      </w:r>
      <w:r>
        <w:t xml:space="preserve"> show the uneven coverage both of topic and sampling distribution across the range has left us with significant gaps in our knowledge</w:t>
      </w:r>
      <w:ins w:id="1105" w:author="Hannah Mossman" w:date="2021-12-19T17:53:00Z">
        <w:r w:rsidR="004569C9">
          <w:t>,</w:t>
        </w:r>
      </w:ins>
      <w:r>
        <w:t xml:space="preserve"> which could negatively affect out ability to conserve </w:t>
      </w:r>
      <w:r w:rsidRPr="004569C9">
        <w:rPr>
          <w:i/>
          <w:iCs/>
          <w:rPrChange w:id="1106" w:author="Hannah Mossman" w:date="2021-12-19T17:53:00Z">
            <w:rPr/>
          </w:rPrChange>
        </w:rPr>
        <w:t>Lutra lutra</w:t>
      </w:r>
      <w:r>
        <w:t xml:space="preserve"> addressing this should be a high priority and future studies should </w:t>
      </w:r>
      <w:r w:rsidR="00F527D1">
        <w:t>consider</w:t>
      </w:r>
      <w:r>
        <w:t xml:space="preserve"> where these gaps are when planning work. Furthermore, we postulate that this sort of uneven coverage may well be widespread in other charismatic species, and we recommend that studies such as ours become more commonplace in order to ensure the limited resources available to conservationists are spent effectively. </w:t>
      </w:r>
    </w:p>
    <w:p w14:paraId="4546E7B3" w14:textId="1ED4006C" w:rsidR="00186DB4" w:rsidRDefault="00186DB4" w:rsidP="004F4F0A">
      <w:pPr>
        <w:rPr>
          <w:ins w:id="1107" w:author="Thomas David Hughes" w:date="2022-01-19T23:32:00Z"/>
        </w:rPr>
      </w:pPr>
    </w:p>
    <w:p w14:paraId="4620FB49" w14:textId="7A55075E" w:rsidR="00186DB4" w:rsidRDefault="00186DB4" w:rsidP="004F4F0A">
      <w:pPr>
        <w:rPr>
          <w:ins w:id="1108" w:author="Thomas David Hughes" w:date="2022-01-19T23:32:00Z"/>
        </w:rPr>
      </w:pPr>
    </w:p>
    <w:p w14:paraId="2B0897E9" w14:textId="08FCD88C" w:rsidR="00186DB4" w:rsidRDefault="00186DB4" w:rsidP="004F4F0A">
      <w:ins w:id="1109" w:author="Thomas David Hughes" w:date="2022-01-19T23:32:00Z">
        <w:r>
          <w:rPr>
            <w:noProof/>
          </w:rPr>
          <w:lastRenderedPageBreak/>
          <w:drawing>
            <wp:inline distT="0" distB="0" distL="0" distR="0" wp14:anchorId="28005FA2" wp14:editId="5651491A">
              <wp:extent cx="5727700" cy="5727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727700" cy="5727700"/>
                      </a:xfrm>
                      <a:prstGeom prst="rect">
                        <a:avLst/>
                      </a:prstGeom>
                    </pic:spPr>
                  </pic:pic>
                </a:graphicData>
              </a:graphic>
            </wp:inline>
          </w:drawing>
        </w:r>
        <w:r>
          <w:rPr>
            <w:noProof/>
          </w:rPr>
          <w:lastRenderedPageBreak/>
          <w:drawing>
            <wp:inline distT="0" distB="0" distL="0" distR="0" wp14:anchorId="670C23EF" wp14:editId="076E3D9F">
              <wp:extent cx="5727700" cy="572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5727700" cy="5727700"/>
                      </a:xfrm>
                      <a:prstGeom prst="rect">
                        <a:avLst/>
                      </a:prstGeom>
                    </pic:spPr>
                  </pic:pic>
                </a:graphicData>
              </a:graphic>
            </wp:inline>
          </w:drawing>
        </w:r>
      </w:ins>
    </w:p>
    <w:p w14:paraId="4CBC37A4" w14:textId="204CE236" w:rsidR="00B34BE6" w:rsidRDefault="00B34BE6" w:rsidP="004F4F0A">
      <w:r>
        <w:t xml:space="preserve"> </w:t>
      </w:r>
    </w:p>
    <w:p w14:paraId="66750B9A" w14:textId="334B0643" w:rsidR="002B3423" w:rsidRDefault="002B3423" w:rsidP="002B3423"/>
    <w:p w14:paraId="603C00B8" w14:textId="0A7677A1" w:rsidR="002B3423" w:rsidRDefault="002B3423" w:rsidP="002B3423">
      <w:pPr>
        <w:rPr>
          <w:b/>
          <w:bCs/>
        </w:rPr>
      </w:pPr>
      <w:r w:rsidRPr="002B3423">
        <w:rPr>
          <w:b/>
          <w:bCs/>
        </w:rPr>
        <w:t xml:space="preserve">References </w:t>
      </w:r>
    </w:p>
    <w:p w14:paraId="7DD7FFD3" w14:textId="627E4586" w:rsidR="002B3423" w:rsidRDefault="002B3423" w:rsidP="002B3423">
      <w:pPr>
        <w:rPr>
          <w:b/>
          <w:bCs/>
        </w:rPr>
      </w:pPr>
    </w:p>
    <w:p w14:paraId="0280F126" w14:textId="1D62BB21" w:rsidR="00CC2515" w:rsidRPr="00CC2515" w:rsidRDefault="00F527D1" w:rsidP="00CC2515">
      <w:pPr>
        <w:widowControl w:val="0"/>
        <w:autoSpaceDE w:val="0"/>
        <w:autoSpaceDN w:val="0"/>
        <w:adjustRightInd w:val="0"/>
        <w:rPr>
          <w:noProof/>
        </w:rPr>
      </w:pPr>
      <w:r>
        <w:rPr>
          <w:b/>
          <w:bCs/>
        </w:rPr>
        <w:fldChar w:fldCharType="begin" w:fldLock="1"/>
      </w:r>
      <w:r>
        <w:rPr>
          <w:b/>
          <w:bCs/>
        </w:rPr>
        <w:instrText xml:space="preserve">ADDIN Mendeley Bibliography CSL_BIBLIOGRAPHY </w:instrText>
      </w:r>
      <w:r>
        <w:rPr>
          <w:b/>
          <w:bCs/>
        </w:rPr>
        <w:fldChar w:fldCharType="separate"/>
      </w:r>
      <w:r w:rsidR="00CC2515" w:rsidRPr="00CC2515">
        <w:rPr>
          <w:noProof/>
        </w:rPr>
        <w:t xml:space="preserve">Arrendal, J. </w:t>
      </w:r>
      <w:r w:rsidR="00CC2515" w:rsidRPr="00CC2515">
        <w:rPr>
          <w:i/>
          <w:iCs/>
          <w:noProof/>
        </w:rPr>
        <w:t>et al.</w:t>
      </w:r>
      <w:r w:rsidR="00CC2515" w:rsidRPr="00CC2515">
        <w:rPr>
          <w:noProof/>
        </w:rPr>
        <w:t xml:space="preserve"> (2004) ‘Genetic evaluation of an otter translocation program’, </w:t>
      </w:r>
      <w:r w:rsidR="00CC2515" w:rsidRPr="00CC2515">
        <w:rPr>
          <w:i/>
          <w:iCs/>
          <w:noProof/>
        </w:rPr>
        <w:t>Conservation Genetics</w:t>
      </w:r>
      <w:r w:rsidR="00CC2515" w:rsidRPr="00CC2515">
        <w:rPr>
          <w:noProof/>
        </w:rPr>
        <w:t>, 5(1), pp. 79–88. doi: 10.1023/B:COGE.0000014059.49606.dd.</w:t>
      </w:r>
    </w:p>
    <w:p w14:paraId="27AFEA57" w14:textId="77777777" w:rsidR="00CC2515" w:rsidRPr="00CC2515" w:rsidRDefault="00CC2515" w:rsidP="00CC2515">
      <w:pPr>
        <w:widowControl w:val="0"/>
        <w:autoSpaceDE w:val="0"/>
        <w:autoSpaceDN w:val="0"/>
        <w:adjustRightInd w:val="0"/>
        <w:rPr>
          <w:noProof/>
        </w:rPr>
      </w:pPr>
      <w:r w:rsidRPr="00CC2515">
        <w:rPr>
          <w:noProof/>
        </w:rPr>
        <w:t xml:space="preserve">Balestrieri, A., Remonti, L. and Prigioni, C. (2011) ‘Detectability of the Eurasian otter by standard surveys: An approach using marking intensity to estimate false negative rates’, </w:t>
      </w:r>
      <w:r w:rsidRPr="00CC2515">
        <w:rPr>
          <w:i/>
          <w:iCs/>
          <w:noProof/>
        </w:rPr>
        <w:t>Naturwissenschaften</w:t>
      </w:r>
      <w:r w:rsidRPr="00CC2515">
        <w:rPr>
          <w:noProof/>
        </w:rPr>
        <w:t>, 98(1), pp. 23–31. doi: 10.1007/s00114-010-0737-0.</w:t>
      </w:r>
    </w:p>
    <w:p w14:paraId="22BDD38B" w14:textId="77777777" w:rsidR="00CC2515" w:rsidRPr="001206E1" w:rsidRDefault="00CC2515" w:rsidP="00CC2515">
      <w:pPr>
        <w:widowControl w:val="0"/>
        <w:autoSpaceDE w:val="0"/>
        <w:autoSpaceDN w:val="0"/>
        <w:adjustRightInd w:val="0"/>
        <w:rPr>
          <w:noProof/>
          <w:lang w:val="es-ES"/>
          <w:rPrChange w:id="1110" w:author="Thomas David Hughes" w:date="2022-04-19T16:17:00Z">
            <w:rPr>
              <w:noProof/>
            </w:rPr>
          </w:rPrChange>
        </w:rPr>
      </w:pPr>
      <w:r w:rsidRPr="00CC2515">
        <w:rPr>
          <w:noProof/>
        </w:rPr>
        <w:t xml:space="preserve">Basnet, A. </w:t>
      </w:r>
      <w:r w:rsidRPr="00CC2515">
        <w:rPr>
          <w:i/>
          <w:iCs/>
          <w:noProof/>
        </w:rPr>
        <w:t>et al.</w:t>
      </w:r>
      <w:r w:rsidRPr="00CC2515">
        <w:rPr>
          <w:noProof/>
        </w:rPr>
        <w:t xml:space="preserve"> (2020) ‘Otter research in Asia: Trends, biases and future directions’, </w:t>
      </w:r>
      <w:r w:rsidRPr="00CC2515">
        <w:rPr>
          <w:i/>
          <w:iCs/>
          <w:noProof/>
        </w:rPr>
        <w:t>Global Ecology and Conservation</w:t>
      </w:r>
      <w:r w:rsidRPr="00CC2515">
        <w:rPr>
          <w:noProof/>
        </w:rPr>
        <w:t xml:space="preserve">. </w:t>
      </w:r>
      <w:r w:rsidRPr="001206E1">
        <w:rPr>
          <w:noProof/>
          <w:lang w:val="es-ES"/>
          <w:rPrChange w:id="1111" w:author="Thomas David Hughes" w:date="2022-04-19T16:17:00Z">
            <w:rPr>
              <w:noProof/>
            </w:rPr>
          </w:rPrChange>
        </w:rPr>
        <w:t>Elsevier, 24, p. e01391. doi: 10.1016/J.GECCO.2020.E01391.</w:t>
      </w:r>
    </w:p>
    <w:p w14:paraId="67692DFF" w14:textId="77777777" w:rsidR="00CC2515" w:rsidRPr="00CC2515" w:rsidRDefault="00CC2515" w:rsidP="00CC2515">
      <w:pPr>
        <w:widowControl w:val="0"/>
        <w:autoSpaceDE w:val="0"/>
        <w:autoSpaceDN w:val="0"/>
        <w:adjustRightInd w:val="0"/>
        <w:rPr>
          <w:noProof/>
        </w:rPr>
      </w:pPr>
      <w:r w:rsidRPr="001206E1">
        <w:rPr>
          <w:noProof/>
          <w:lang w:val="es-ES"/>
          <w:rPrChange w:id="1112" w:author="Thomas David Hughes" w:date="2022-04-19T16:17:00Z">
            <w:rPr>
              <w:noProof/>
            </w:rPr>
          </w:rPrChange>
        </w:rPr>
        <w:t xml:space="preserve">Bayerl, H. </w:t>
      </w:r>
      <w:r w:rsidRPr="001206E1">
        <w:rPr>
          <w:i/>
          <w:iCs/>
          <w:noProof/>
          <w:lang w:val="es-ES"/>
          <w:rPrChange w:id="1113" w:author="Thomas David Hughes" w:date="2022-04-19T16:17:00Z">
            <w:rPr>
              <w:i/>
              <w:iCs/>
              <w:noProof/>
            </w:rPr>
          </w:rPrChange>
        </w:rPr>
        <w:t>et al.</w:t>
      </w:r>
      <w:r w:rsidRPr="001206E1">
        <w:rPr>
          <w:noProof/>
          <w:lang w:val="es-ES"/>
          <w:rPrChange w:id="1114" w:author="Thomas David Hughes" w:date="2022-04-19T16:17:00Z">
            <w:rPr>
              <w:noProof/>
            </w:rPr>
          </w:rPrChange>
        </w:rPr>
        <w:t xml:space="preserve"> </w:t>
      </w:r>
      <w:r w:rsidRPr="00CC2515">
        <w:rPr>
          <w:noProof/>
        </w:rPr>
        <w:t xml:space="preserve">(2018) ‘Fast and cost-effective single nucleotide polymorphism (SNP) detection in the absence of a reference genome using semideep next-generation Random Amplicon Sequencing (RAMseq)’, </w:t>
      </w:r>
      <w:r w:rsidRPr="00CC2515">
        <w:rPr>
          <w:i/>
          <w:iCs/>
          <w:noProof/>
        </w:rPr>
        <w:t>Molecular ecology resources</w:t>
      </w:r>
      <w:r w:rsidRPr="00CC2515">
        <w:rPr>
          <w:noProof/>
        </w:rPr>
        <w:t>. Mol Ecol Resour, 18(1), pp. 107–117. doi: 10.1111/1755-0998.12717.</w:t>
      </w:r>
    </w:p>
    <w:p w14:paraId="491679CF" w14:textId="77777777" w:rsidR="00CC2515" w:rsidRPr="00CC2515" w:rsidRDefault="00CC2515" w:rsidP="00CC2515">
      <w:pPr>
        <w:widowControl w:val="0"/>
        <w:autoSpaceDE w:val="0"/>
        <w:autoSpaceDN w:val="0"/>
        <w:adjustRightInd w:val="0"/>
        <w:rPr>
          <w:noProof/>
        </w:rPr>
      </w:pPr>
      <w:r w:rsidRPr="00CC2515">
        <w:rPr>
          <w:noProof/>
        </w:rPr>
        <w:t xml:space="preserve">Bonesi, L., Hale, M. and Macdonald, D. W. (2013) ‘Lessons from the use of non-invasive genetic sampling as a way to estimate Eurasian otter population size and sex ratio’, </w:t>
      </w:r>
      <w:r w:rsidRPr="00CC2515">
        <w:rPr>
          <w:i/>
          <w:iCs/>
          <w:noProof/>
        </w:rPr>
        <w:t xml:space="preserve">Acta </w:t>
      </w:r>
      <w:r w:rsidRPr="00CC2515">
        <w:rPr>
          <w:i/>
          <w:iCs/>
          <w:noProof/>
        </w:rPr>
        <w:lastRenderedPageBreak/>
        <w:t>Theriologica</w:t>
      </w:r>
      <w:r w:rsidRPr="00CC2515">
        <w:rPr>
          <w:noProof/>
        </w:rPr>
        <w:t>, 58(2), pp. 157–168.</w:t>
      </w:r>
    </w:p>
    <w:p w14:paraId="7E4BE2CC" w14:textId="77777777" w:rsidR="00CC2515" w:rsidRPr="00CC2515" w:rsidRDefault="00CC2515" w:rsidP="00CC2515">
      <w:pPr>
        <w:widowControl w:val="0"/>
        <w:autoSpaceDE w:val="0"/>
        <w:autoSpaceDN w:val="0"/>
        <w:adjustRightInd w:val="0"/>
        <w:rPr>
          <w:noProof/>
        </w:rPr>
      </w:pPr>
      <w:r w:rsidRPr="001206E1">
        <w:rPr>
          <w:noProof/>
          <w:lang w:val="es-ES"/>
          <w:rPrChange w:id="1115" w:author="Thomas David Hughes" w:date="2022-04-19T16:17:00Z">
            <w:rPr>
              <w:noProof/>
            </w:rPr>
          </w:rPrChange>
        </w:rPr>
        <w:t xml:space="preserve">Carranza, M. L. </w:t>
      </w:r>
      <w:r w:rsidRPr="001206E1">
        <w:rPr>
          <w:i/>
          <w:iCs/>
          <w:noProof/>
          <w:lang w:val="es-ES"/>
          <w:rPrChange w:id="1116" w:author="Thomas David Hughes" w:date="2022-04-19T16:17:00Z">
            <w:rPr>
              <w:i/>
              <w:iCs/>
              <w:noProof/>
            </w:rPr>
          </w:rPrChange>
        </w:rPr>
        <w:t>et al.</w:t>
      </w:r>
      <w:r w:rsidRPr="001206E1">
        <w:rPr>
          <w:noProof/>
          <w:lang w:val="es-ES"/>
          <w:rPrChange w:id="1117" w:author="Thomas David Hughes" w:date="2022-04-19T16:17:00Z">
            <w:rPr>
              <w:noProof/>
            </w:rPr>
          </w:rPrChange>
        </w:rPr>
        <w:t xml:space="preserve"> </w:t>
      </w:r>
      <w:r w:rsidRPr="00CC2515">
        <w:rPr>
          <w:noProof/>
        </w:rPr>
        <w:t xml:space="preserve">(2012) ‘Connectivity providers for semi-aquatic vertebrates: The case of the endangered otter in Italy’, </w:t>
      </w:r>
      <w:r w:rsidRPr="00CC2515">
        <w:rPr>
          <w:i/>
          <w:iCs/>
          <w:noProof/>
        </w:rPr>
        <w:t>Landscape Ecology</w:t>
      </w:r>
      <w:r w:rsidRPr="00CC2515">
        <w:rPr>
          <w:noProof/>
        </w:rPr>
        <w:t>, 27(2), pp. 281–290. doi: 10.1007/s10980-011-9682-3.</w:t>
      </w:r>
    </w:p>
    <w:p w14:paraId="40489BD4" w14:textId="77777777" w:rsidR="00CC2515" w:rsidRPr="00CC2515" w:rsidRDefault="00CC2515" w:rsidP="00CC2515">
      <w:pPr>
        <w:widowControl w:val="0"/>
        <w:autoSpaceDE w:val="0"/>
        <w:autoSpaceDN w:val="0"/>
        <w:adjustRightInd w:val="0"/>
        <w:rPr>
          <w:noProof/>
        </w:rPr>
      </w:pPr>
      <w:r w:rsidRPr="00CC2515">
        <w:rPr>
          <w:noProof/>
        </w:rPr>
        <w:t xml:space="preserve">Carss, D. N. and Elston, D. A. (1996) ‘Errors associated with otter </w:t>
      </w:r>
      <w:r w:rsidRPr="00CC2515">
        <w:rPr>
          <w:i/>
          <w:iCs/>
          <w:noProof/>
        </w:rPr>
        <w:t>Lutra lutra</w:t>
      </w:r>
      <w:r w:rsidRPr="00CC2515">
        <w:rPr>
          <w:noProof/>
        </w:rPr>
        <w:t xml:space="preserve"> faecal analysis. II. Estimating prey size distribution from bones recovered in spraints’, </w:t>
      </w:r>
      <w:r w:rsidRPr="00CC2515">
        <w:rPr>
          <w:i/>
          <w:iCs/>
          <w:noProof/>
        </w:rPr>
        <w:t>Journal of Zoology</w:t>
      </w:r>
      <w:r w:rsidRPr="00CC2515">
        <w:rPr>
          <w:noProof/>
        </w:rPr>
        <w:t>, 238(2), pp. 319–332. doi: 10.1111/j.1469-7998.1996.tb05397.x.</w:t>
      </w:r>
    </w:p>
    <w:p w14:paraId="3C8EE743" w14:textId="77777777" w:rsidR="00CC2515" w:rsidRPr="00CC2515" w:rsidRDefault="00CC2515" w:rsidP="00CC2515">
      <w:pPr>
        <w:widowControl w:val="0"/>
        <w:autoSpaceDE w:val="0"/>
        <w:autoSpaceDN w:val="0"/>
        <w:adjustRightInd w:val="0"/>
        <w:rPr>
          <w:noProof/>
        </w:rPr>
      </w:pPr>
      <w:r w:rsidRPr="00CC2515">
        <w:rPr>
          <w:noProof/>
        </w:rPr>
        <w:t xml:space="preserve">Carss, D. N. and Parkinson, S. G. (1996) ‘Errors associated with otter </w:t>
      </w:r>
      <w:r w:rsidRPr="00CC2515">
        <w:rPr>
          <w:i/>
          <w:iCs/>
          <w:noProof/>
        </w:rPr>
        <w:t>Lutra lutra</w:t>
      </w:r>
      <w:r w:rsidRPr="00CC2515">
        <w:rPr>
          <w:noProof/>
        </w:rPr>
        <w:t xml:space="preserve"> faecal analysis. I. Assessing general diet from spraints’, </w:t>
      </w:r>
      <w:r w:rsidRPr="00CC2515">
        <w:rPr>
          <w:i/>
          <w:iCs/>
          <w:noProof/>
        </w:rPr>
        <w:t>Journal of Zoology</w:t>
      </w:r>
      <w:r w:rsidRPr="00CC2515">
        <w:rPr>
          <w:noProof/>
        </w:rPr>
        <w:t>, 238(2), pp. 301–317. doi: 10.1111/j.1469-7998.1996.tb05396.x.</w:t>
      </w:r>
    </w:p>
    <w:p w14:paraId="514AC79C" w14:textId="77777777" w:rsidR="00CC2515" w:rsidRPr="00CC2515" w:rsidRDefault="00CC2515" w:rsidP="00CC2515">
      <w:pPr>
        <w:widowControl w:val="0"/>
        <w:autoSpaceDE w:val="0"/>
        <w:autoSpaceDN w:val="0"/>
        <w:adjustRightInd w:val="0"/>
        <w:rPr>
          <w:noProof/>
        </w:rPr>
      </w:pPr>
      <w:r w:rsidRPr="00CC2515">
        <w:rPr>
          <w:noProof/>
        </w:rPr>
        <w:t xml:space="preserve">Chadwick, E. A. </w:t>
      </w:r>
      <w:r w:rsidRPr="00CC2515">
        <w:rPr>
          <w:i/>
          <w:iCs/>
          <w:noProof/>
        </w:rPr>
        <w:t>et al.</w:t>
      </w:r>
      <w:r w:rsidRPr="00CC2515">
        <w:rPr>
          <w:noProof/>
        </w:rPr>
        <w:t xml:space="preserve"> (2013) ‘Seroprevalence of Toxoplasma gondii in the Eurasian otter (Lutra lutra) in England and Wales.’, </w:t>
      </w:r>
      <w:r w:rsidRPr="00CC2515">
        <w:rPr>
          <w:i/>
          <w:iCs/>
          <w:noProof/>
        </w:rPr>
        <w:t>Parasites &amp; Vectors</w:t>
      </w:r>
      <w:r w:rsidRPr="00CC2515">
        <w:rPr>
          <w:noProof/>
        </w:rPr>
        <w:t>, 6(1), p. 75. doi: 10.1186/1756-3305-6-75.</w:t>
      </w:r>
    </w:p>
    <w:p w14:paraId="3CD89672" w14:textId="77777777" w:rsidR="00CC2515" w:rsidRPr="00CC2515" w:rsidRDefault="00CC2515" w:rsidP="00CC2515">
      <w:pPr>
        <w:widowControl w:val="0"/>
        <w:autoSpaceDE w:val="0"/>
        <w:autoSpaceDN w:val="0"/>
        <w:adjustRightInd w:val="0"/>
        <w:rPr>
          <w:noProof/>
        </w:rPr>
      </w:pPr>
      <w:r w:rsidRPr="00CC2515">
        <w:rPr>
          <w:noProof/>
        </w:rPr>
        <w:t xml:space="preserve">Christensen, H., Heggberget, T. M. and Gutleb, A. C. (2010) ‘Polychlorinated biphenyls and reproductive performance in otters from the norwegian coast’, </w:t>
      </w:r>
      <w:r w:rsidRPr="00CC2515">
        <w:rPr>
          <w:i/>
          <w:iCs/>
          <w:noProof/>
        </w:rPr>
        <w:t>Archives of Environmental Contamination and Toxicology</w:t>
      </w:r>
      <w:r w:rsidRPr="00CC2515">
        <w:rPr>
          <w:noProof/>
        </w:rPr>
        <w:t>, 59(4), pp. 652–660. doi: 10.1007/s00244-010-9510-9.</w:t>
      </w:r>
    </w:p>
    <w:p w14:paraId="5C106708" w14:textId="77777777" w:rsidR="00CC2515" w:rsidRPr="00CC2515" w:rsidRDefault="00CC2515" w:rsidP="00CC2515">
      <w:pPr>
        <w:widowControl w:val="0"/>
        <w:autoSpaceDE w:val="0"/>
        <w:autoSpaceDN w:val="0"/>
        <w:adjustRightInd w:val="0"/>
        <w:rPr>
          <w:noProof/>
        </w:rPr>
      </w:pPr>
      <w:r w:rsidRPr="00CC2515">
        <w:rPr>
          <w:noProof/>
        </w:rPr>
        <w:t xml:space="preserve">Cianfrani, C. </w:t>
      </w:r>
      <w:r w:rsidRPr="00CC2515">
        <w:rPr>
          <w:i/>
          <w:iCs/>
          <w:noProof/>
        </w:rPr>
        <w:t>et al.</w:t>
      </w:r>
      <w:r w:rsidRPr="00CC2515">
        <w:rPr>
          <w:noProof/>
        </w:rPr>
        <w:t xml:space="preserve"> (2011) ‘Adapting global conservation strategies to climate change at the European scale: The otter as a flagship species’, </w:t>
      </w:r>
      <w:r w:rsidRPr="00CC2515">
        <w:rPr>
          <w:i/>
          <w:iCs/>
          <w:noProof/>
        </w:rPr>
        <w:t>Biological Conservation</w:t>
      </w:r>
      <w:r w:rsidRPr="00CC2515">
        <w:rPr>
          <w:noProof/>
        </w:rPr>
        <w:t>, 144, pp. 2068–2080.</w:t>
      </w:r>
    </w:p>
    <w:p w14:paraId="7C4D9304" w14:textId="77777777" w:rsidR="00CC2515" w:rsidRPr="00CC2515" w:rsidRDefault="00CC2515" w:rsidP="00CC2515">
      <w:pPr>
        <w:widowControl w:val="0"/>
        <w:autoSpaceDE w:val="0"/>
        <w:autoSpaceDN w:val="0"/>
        <w:adjustRightInd w:val="0"/>
        <w:rPr>
          <w:noProof/>
        </w:rPr>
      </w:pPr>
      <w:r w:rsidRPr="00CC2515">
        <w:rPr>
          <w:noProof/>
        </w:rPr>
        <w:t xml:space="preserve">Cirelli, V. and Sánchez-Cordero, V. (2009) ‘Selection of restoration and conservation areas using species ecological niche modeling: A case study of the Neotropical river otter Lontra longicaudis annectens in central Mexico’, in </w:t>
      </w:r>
      <w:r w:rsidRPr="00CC2515">
        <w:rPr>
          <w:i/>
          <w:iCs/>
          <w:noProof/>
        </w:rPr>
        <w:t>Endangered Species: New Research</w:t>
      </w:r>
      <w:r w:rsidRPr="00CC2515">
        <w:rPr>
          <w:noProof/>
        </w:rPr>
        <w:t>, pp. 261–278. Available at: https://www.scopus.com/inward/record.uri?eid=2-s2.0-84896222475&amp;partnerID=40&amp;md5=eab32d1ede8676cea32e2e04d8f3fa3a.</w:t>
      </w:r>
    </w:p>
    <w:p w14:paraId="470DFCFC" w14:textId="77777777" w:rsidR="00CC2515" w:rsidRPr="00CC2515" w:rsidRDefault="00CC2515" w:rsidP="00CC2515">
      <w:pPr>
        <w:widowControl w:val="0"/>
        <w:autoSpaceDE w:val="0"/>
        <w:autoSpaceDN w:val="0"/>
        <w:adjustRightInd w:val="0"/>
        <w:rPr>
          <w:noProof/>
        </w:rPr>
      </w:pPr>
      <w:r w:rsidRPr="00CC2515">
        <w:rPr>
          <w:noProof/>
        </w:rPr>
        <w:t xml:space="preserve">Clavero, M. </w:t>
      </w:r>
      <w:r w:rsidRPr="00CC2515">
        <w:rPr>
          <w:i/>
          <w:iCs/>
          <w:noProof/>
        </w:rPr>
        <w:t>et al.</w:t>
      </w:r>
      <w:r w:rsidRPr="00CC2515">
        <w:rPr>
          <w:noProof/>
        </w:rPr>
        <w:t xml:space="preserve"> (2010) ‘Natural, human and spatial constraints to expanding populations of otters in the Iberian Peninsula’, </w:t>
      </w:r>
      <w:r w:rsidRPr="00CC2515">
        <w:rPr>
          <w:i/>
          <w:iCs/>
          <w:noProof/>
        </w:rPr>
        <w:t>Journal of Biogeography</w:t>
      </w:r>
      <w:r w:rsidRPr="00CC2515">
        <w:rPr>
          <w:noProof/>
        </w:rPr>
        <w:t>, 37(12), pp. 2345–2357. doi: 10.1111/j.1365-2699.2010.02377.x.</w:t>
      </w:r>
    </w:p>
    <w:p w14:paraId="7EAF2530" w14:textId="77777777" w:rsidR="00CC2515" w:rsidRPr="00CC2515" w:rsidRDefault="00CC2515" w:rsidP="00CC2515">
      <w:pPr>
        <w:widowControl w:val="0"/>
        <w:autoSpaceDE w:val="0"/>
        <w:autoSpaceDN w:val="0"/>
        <w:adjustRightInd w:val="0"/>
        <w:rPr>
          <w:noProof/>
        </w:rPr>
      </w:pPr>
      <w:r w:rsidRPr="00CC2515">
        <w:rPr>
          <w:noProof/>
        </w:rPr>
        <w:t xml:space="preserve">Conroy, J., Melisch, R. and Chanin, P. (1998) ‘The distribution and status of the Eurasian Otter (Lutra lutra) in Asia�a preliminary review’, </w:t>
      </w:r>
      <w:r w:rsidRPr="00CC2515">
        <w:rPr>
          <w:i/>
          <w:iCs/>
          <w:noProof/>
        </w:rPr>
        <w:t>IUCN Otter Specialist Group Bulletin</w:t>
      </w:r>
      <w:r w:rsidRPr="00CC2515">
        <w:rPr>
          <w:noProof/>
        </w:rPr>
        <w:t>, 15(1), pp. 15–30.</w:t>
      </w:r>
    </w:p>
    <w:p w14:paraId="203293E2" w14:textId="77777777" w:rsidR="00CC2515" w:rsidRPr="00CC2515" w:rsidRDefault="00CC2515" w:rsidP="00CC2515">
      <w:pPr>
        <w:widowControl w:val="0"/>
        <w:autoSpaceDE w:val="0"/>
        <w:autoSpaceDN w:val="0"/>
        <w:adjustRightInd w:val="0"/>
        <w:rPr>
          <w:noProof/>
        </w:rPr>
      </w:pPr>
      <w:r w:rsidRPr="00CC2515">
        <w:rPr>
          <w:noProof/>
        </w:rPr>
        <w:t xml:space="preserve">Delibes, M., Ferreras, P. and Blázquez, M. C. (2000) ‘Why the Eurasian Otter (Lutra lutra) leaves a pond? An observational test of some predictions on prey depletion’, </w:t>
      </w:r>
      <w:r w:rsidRPr="00CC2515">
        <w:rPr>
          <w:i/>
          <w:iCs/>
          <w:noProof/>
        </w:rPr>
        <w:t>Revue d’Ecologie (La Terre et la Vie)</w:t>
      </w:r>
      <w:r w:rsidRPr="00CC2515">
        <w:rPr>
          <w:noProof/>
        </w:rPr>
        <w:t>, 55(1), pp. 57–65.</w:t>
      </w:r>
    </w:p>
    <w:p w14:paraId="4F5FF8E0" w14:textId="77777777" w:rsidR="00CC2515" w:rsidRPr="00CC2515" w:rsidRDefault="00CC2515" w:rsidP="00CC2515">
      <w:pPr>
        <w:widowControl w:val="0"/>
        <w:autoSpaceDE w:val="0"/>
        <w:autoSpaceDN w:val="0"/>
        <w:adjustRightInd w:val="0"/>
        <w:rPr>
          <w:noProof/>
        </w:rPr>
      </w:pPr>
      <w:r w:rsidRPr="00CC2515">
        <w:rPr>
          <w:i/>
          <w:iCs/>
          <w:noProof/>
        </w:rPr>
        <w:t>Eurasian Otter (Lutra lutra) | IUCN/SSC Otter Specialist Group</w:t>
      </w:r>
      <w:r w:rsidRPr="00CC2515">
        <w:rPr>
          <w:noProof/>
        </w:rPr>
        <w:t xml:space="preserve"> (no date). Available at: https://www.otterspecialistgroup.org/osg-newsite/otr_species/eurasian-otter-lutra-lutra/ (Accessed: 18 December 2021).</w:t>
      </w:r>
    </w:p>
    <w:p w14:paraId="2FDB96EC" w14:textId="77777777" w:rsidR="00CC2515" w:rsidRPr="00CC2515" w:rsidRDefault="00CC2515" w:rsidP="00CC2515">
      <w:pPr>
        <w:widowControl w:val="0"/>
        <w:autoSpaceDE w:val="0"/>
        <w:autoSpaceDN w:val="0"/>
        <w:adjustRightInd w:val="0"/>
        <w:rPr>
          <w:noProof/>
        </w:rPr>
      </w:pPr>
      <w:r w:rsidRPr="00CC2515">
        <w:rPr>
          <w:noProof/>
        </w:rPr>
        <w:t xml:space="preserve">Findlay, M. A. </w:t>
      </w:r>
      <w:r w:rsidRPr="00CC2515">
        <w:rPr>
          <w:i/>
          <w:iCs/>
          <w:noProof/>
        </w:rPr>
        <w:t>et al.</w:t>
      </w:r>
      <w:r w:rsidRPr="00CC2515">
        <w:rPr>
          <w:noProof/>
        </w:rPr>
        <w:t xml:space="preserve"> (2017) ‘Developing an empirical approach to optimal camera-trap deployment at mammal resting sites: evidence from a longitudinal study of an otter Lutra lutra holt’, </w:t>
      </w:r>
      <w:r w:rsidRPr="00CC2515">
        <w:rPr>
          <w:i/>
          <w:iCs/>
          <w:noProof/>
        </w:rPr>
        <w:t>European Journal of Wildlife Research</w:t>
      </w:r>
      <w:r w:rsidRPr="00CC2515">
        <w:rPr>
          <w:noProof/>
        </w:rPr>
        <w:t>, 63(6). doi: 10.1007/s10344-017-1143-0.</w:t>
      </w:r>
    </w:p>
    <w:p w14:paraId="1639A4A4" w14:textId="77777777" w:rsidR="00CC2515" w:rsidRPr="00CC2515" w:rsidRDefault="00CC2515" w:rsidP="00CC2515">
      <w:pPr>
        <w:widowControl w:val="0"/>
        <w:autoSpaceDE w:val="0"/>
        <w:autoSpaceDN w:val="0"/>
        <w:adjustRightInd w:val="0"/>
        <w:rPr>
          <w:noProof/>
        </w:rPr>
      </w:pPr>
      <w:r w:rsidRPr="00CC2515">
        <w:rPr>
          <w:noProof/>
        </w:rPr>
        <w:t xml:space="preserve">Gibbons, D., Morrissey, C. and Mineau, P. (2015) ‘A review of the direct and indirect effects of neonicotinoids and fipronil on vertebrate wildlife’, </w:t>
      </w:r>
      <w:r w:rsidRPr="00CC2515">
        <w:rPr>
          <w:i/>
          <w:iCs/>
          <w:noProof/>
        </w:rPr>
        <w:t>Environmental Science and Pollution Research</w:t>
      </w:r>
      <w:r w:rsidRPr="00CC2515">
        <w:rPr>
          <w:noProof/>
        </w:rPr>
        <w:t>, 22(1), pp. 103–118. doi: 10.1007/s11356-014-3180-5.</w:t>
      </w:r>
    </w:p>
    <w:p w14:paraId="3C6DF74D" w14:textId="77777777" w:rsidR="00CC2515" w:rsidRPr="00CC2515" w:rsidRDefault="00CC2515" w:rsidP="00CC2515">
      <w:pPr>
        <w:widowControl w:val="0"/>
        <w:autoSpaceDE w:val="0"/>
        <w:autoSpaceDN w:val="0"/>
        <w:adjustRightInd w:val="0"/>
        <w:rPr>
          <w:noProof/>
        </w:rPr>
      </w:pPr>
      <w:r w:rsidRPr="00CC2515">
        <w:rPr>
          <w:i/>
          <w:iCs/>
          <w:noProof/>
        </w:rPr>
        <w:t>Gomez, L, Leupen, BTC, Theng, M, Fernandez, K and Savage, M (2017). Illegal Otter Trade: An Analysis of Seizures in Selected Asian Countries (1980-2015) - Summary. IUCN Otter Spec. Group Bull. 34 (2): 104 - 114</w:t>
      </w:r>
      <w:r w:rsidRPr="00CC2515">
        <w:rPr>
          <w:noProof/>
        </w:rPr>
        <w:t xml:space="preserve"> (no date). Available at: https://www.iucnosgbull.org/Volume34/Gomez_et_al_2017.html (Accessed: 18 December 2021).</w:t>
      </w:r>
    </w:p>
    <w:p w14:paraId="61B52900" w14:textId="77777777" w:rsidR="00CC2515" w:rsidRPr="00CC2515" w:rsidRDefault="00CC2515" w:rsidP="00CC2515">
      <w:pPr>
        <w:widowControl w:val="0"/>
        <w:autoSpaceDE w:val="0"/>
        <w:autoSpaceDN w:val="0"/>
        <w:adjustRightInd w:val="0"/>
        <w:rPr>
          <w:noProof/>
        </w:rPr>
      </w:pPr>
      <w:r w:rsidRPr="00CC2515">
        <w:rPr>
          <w:noProof/>
        </w:rPr>
        <w:t xml:space="preserve">Hájková, P. </w:t>
      </w:r>
      <w:r w:rsidRPr="00CC2515">
        <w:rPr>
          <w:i/>
          <w:iCs/>
          <w:noProof/>
        </w:rPr>
        <w:t>et al.</w:t>
      </w:r>
      <w:r w:rsidRPr="00CC2515">
        <w:rPr>
          <w:noProof/>
        </w:rPr>
        <w:t xml:space="preserve"> (2009) ‘An evaluation of field and noninvasive genetic methods for estimating Eurasian otter population size’, </w:t>
      </w:r>
      <w:r w:rsidRPr="00CC2515">
        <w:rPr>
          <w:i/>
          <w:iCs/>
          <w:noProof/>
        </w:rPr>
        <w:t>Conservation Genetics</w:t>
      </w:r>
      <w:r w:rsidRPr="00CC2515">
        <w:rPr>
          <w:noProof/>
        </w:rPr>
        <w:t>, 10(6), pp. 1667–1681. doi: 10.1007/s10592-008-9745-4.</w:t>
      </w:r>
    </w:p>
    <w:p w14:paraId="7DF2D1A4" w14:textId="77777777" w:rsidR="00CC2515" w:rsidRPr="00CC2515" w:rsidRDefault="00CC2515" w:rsidP="00CC2515">
      <w:pPr>
        <w:widowControl w:val="0"/>
        <w:autoSpaceDE w:val="0"/>
        <w:autoSpaceDN w:val="0"/>
        <w:adjustRightInd w:val="0"/>
        <w:rPr>
          <w:noProof/>
        </w:rPr>
      </w:pPr>
      <w:r w:rsidRPr="001206E1">
        <w:rPr>
          <w:noProof/>
          <w:lang w:val="es-ES"/>
          <w:rPrChange w:id="1118" w:author="Thomas David Hughes" w:date="2022-04-19T16:17:00Z">
            <w:rPr>
              <w:noProof/>
            </w:rPr>
          </w:rPrChange>
        </w:rPr>
        <w:lastRenderedPageBreak/>
        <w:t xml:space="preserve">Harper, L. R. </w:t>
      </w:r>
      <w:r w:rsidRPr="001206E1">
        <w:rPr>
          <w:i/>
          <w:iCs/>
          <w:noProof/>
          <w:lang w:val="es-ES"/>
          <w:rPrChange w:id="1119" w:author="Thomas David Hughes" w:date="2022-04-19T16:17:00Z">
            <w:rPr>
              <w:i/>
              <w:iCs/>
              <w:noProof/>
            </w:rPr>
          </w:rPrChange>
        </w:rPr>
        <w:t>et al.</w:t>
      </w:r>
      <w:r w:rsidRPr="001206E1">
        <w:rPr>
          <w:noProof/>
          <w:lang w:val="es-ES"/>
          <w:rPrChange w:id="1120" w:author="Thomas David Hughes" w:date="2022-04-19T16:17:00Z">
            <w:rPr>
              <w:noProof/>
            </w:rPr>
          </w:rPrChange>
        </w:rPr>
        <w:t xml:space="preserve"> </w:t>
      </w:r>
      <w:r w:rsidRPr="00CC2515">
        <w:rPr>
          <w:noProof/>
        </w:rPr>
        <w:t xml:space="preserve">(2020) ‘Using DNA metabarcoding to investigate diet and niche partitioning in the native European otter (Lutra lutra) and invasive American mink (Neovison vison)’, </w:t>
      </w:r>
      <w:r w:rsidRPr="00CC2515">
        <w:rPr>
          <w:i/>
          <w:iCs/>
          <w:noProof/>
        </w:rPr>
        <w:t>Metabarcoding and Metagenomics</w:t>
      </w:r>
      <w:r w:rsidRPr="00CC2515">
        <w:rPr>
          <w:noProof/>
        </w:rPr>
        <w:t>. Pensoft Publishers, 4, pp. 113–133. doi: 10.3897/MBMG.4.56087.</w:t>
      </w:r>
    </w:p>
    <w:p w14:paraId="67618F50" w14:textId="77777777" w:rsidR="00CC2515" w:rsidRPr="00CC2515" w:rsidRDefault="00CC2515" w:rsidP="00CC2515">
      <w:pPr>
        <w:widowControl w:val="0"/>
        <w:autoSpaceDE w:val="0"/>
        <w:autoSpaceDN w:val="0"/>
        <w:adjustRightInd w:val="0"/>
        <w:rPr>
          <w:noProof/>
        </w:rPr>
      </w:pPr>
      <w:r w:rsidRPr="00CC2515">
        <w:rPr>
          <w:noProof/>
        </w:rPr>
        <w:t xml:space="preserve">Honnen, A. C. </w:t>
      </w:r>
      <w:r w:rsidRPr="00CC2515">
        <w:rPr>
          <w:i/>
          <w:iCs/>
          <w:noProof/>
        </w:rPr>
        <w:t>et al.</w:t>
      </w:r>
      <w:r w:rsidRPr="00CC2515">
        <w:rPr>
          <w:noProof/>
        </w:rPr>
        <w:t xml:space="preserve"> (2015) ‘Genetic analysis of Eurasian otters (Lutra lutra) reveals high admixture in Finland and pronounced differentiation in Sweden’, </w:t>
      </w:r>
      <w:r w:rsidRPr="00CC2515">
        <w:rPr>
          <w:i/>
          <w:iCs/>
          <w:noProof/>
        </w:rPr>
        <w:t>Mammalian Biology</w:t>
      </w:r>
      <w:r w:rsidRPr="00CC2515">
        <w:rPr>
          <w:noProof/>
        </w:rPr>
        <w:t>, 80(1), pp. 47–53. doi: 10.1016/j.mambio.2014.09.005.</w:t>
      </w:r>
    </w:p>
    <w:p w14:paraId="24C3F151" w14:textId="77777777" w:rsidR="00CC2515" w:rsidRPr="00CC2515" w:rsidRDefault="00CC2515" w:rsidP="00CC2515">
      <w:pPr>
        <w:widowControl w:val="0"/>
        <w:autoSpaceDE w:val="0"/>
        <w:autoSpaceDN w:val="0"/>
        <w:adjustRightInd w:val="0"/>
        <w:rPr>
          <w:noProof/>
        </w:rPr>
      </w:pPr>
      <w:r w:rsidRPr="00CC2515">
        <w:rPr>
          <w:noProof/>
        </w:rPr>
        <w:t xml:space="preserve">Kruuk, H. </w:t>
      </w:r>
      <w:r w:rsidRPr="00CC2515">
        <w:rPr>
          <w:i/>
          <w:iCs/>
          <w:noProof/>
        </w:rPr>
        <w:t>et al.</w:t>
      </w:r>
      <w:r w:rsidRPr="00CC2515">
        <w:rPr>
          <w:noProof/>
        </w:rPr>
        <w:t xml:space="preserve"> (1986) ‘The use of spraints to survey populations of otters Lutra lutra’, </w:t>
      </w:r>
      <w:r w:rsidRPr="00CC2515">
        <w:rPr>
          <w:i/>
          <w:iCs/>
          <w:noProof/>
        </w:rPr>
        <w:t>Biological Conservation</w:t>
      </w:r>
      <w:r w:rsidRPr="00CC2515">
        <w:rPr>
          <w:noProof/>
        </w:rPr>
        <w:t>, 35(2), pp. 187–194. doi: 10.1016/0006-3207(86)90050-9.</w:t>
      </w:r>
    </w:p>
    <w:p w14:paraId="0C0D7091" w14:textId="77777777" w:rsidR="00CC2515" w:rsidRPr="00CC2515" w:rsidRDefault="00CC2515" w:rsidP="00CC2515">
      <w:pPr>
        <w:widowControl w:val="0"/>
        <w:autoSpaceDE w:val="0"/>
        <w:autoSpaceDN w:val="0"/>
        <w:adjustRightInd w:val="0"/>
        <w:rPr>
          <w:noProof/>
        </w:rPr>
      </w:pPr>
      <w:r w:rsidRPr="00CC2515">
        <w:rPr>
          <w:noProof/>
        </w:rPr>
        <w:t xml:space="preserve">Kruuk, H. and Conroy, J. W. H. (1987) ‘Surveying otter Lutra lutra populations: A discussion of problems with spraints’, </w:t>
      </w:r>
      <w:r w:rsidRPr="00CC2515">
        <w:rPr>
          <w:i/>
          <w:iCs/>
          <w:noProof/>
        </w:rPr>
        <w:t>Biological Conservation</w:t>
      </w:r>
      <w:r w:rsidRPr="00CC2515">
        <w:rPr>
          <w:noProof/>
        </w:rPr>
        <w:t>, 41(3), pp. 179–183. doi: 10.1016/0006-3207(87)90101-7.</w:t>
      </w:r>
    </w:p>
    <w:p w14:paraId="7AA430BB" w14:textId="77777777" w:rsidR="00CC2515" w:rsidRPr="00CC2515" w:rsidRDefault="00CC2515" w:rsidP="00CC2515">
      <w:pPr>
        <w:widowControl w:val="0"/>
        <w:autoSpaceDE w:val="0"/>
        <w:autoSpaceDN w:val="0"/>
        <w:adjustRightInd w:val="0"/>
        <w:rPr>
          <w:noProof/>
        </w:rPr>
      </w:pPr>
      <w:r w:rsidRPr="00CC2515">
        <w:rPr>
          <w:noProof/>
        </w:rPr>
        <w:t xml:space="preserve">Kumari, P. </w:t>
      </w:r>
      <w:r w:rsidRPr="00CC2515">
        <w:rPr>
          <w:i/>
          <w:iCs/>
          <w:noProof/>
        </w:rPr>
        <w:t>et al.</w:t>
      </w:r>
      <w:r w:rsidRPr="00CC2515">
        <w:rPr>
          <w:noProof/>
        </w:rPr>
        <w:t xml:space="preserve"> (2019) ‘DNA metabarcoding-based diet survey for the Eurasian otter (Lutra lutra): Development of a Eurasian otter-specific blocking oligonucleotide for 12S rRNA gene sequencing for vertebrates’, </w:t>
      </w:r>
      <w:r w:rsidRPr="00CC2515">
        <w:rPr>
          <w:i/>
          <w:iCs/>
          <w:noProof/>
        </w:rPr>
        <w:t>PLOS ONE</w:t>
      </w:r>
      <w:r w:rsidRPr="00CC2515">
        <w:rPr>
          <w:noProof/>
        </w:rPr>
        <w:t>. Public Library of Science, 14(12), p. e0226253. doi: 10.1371/JOURNAL.PONE.0226253.</w:t>
      </w:r>
    </w:p>
    <w:p w14:paraId="07EE6FC5" w14:textId="77777777" w:rsidR="00CC2515" w:rsidRPr="00CC2515" w:rsidRDefault="00CC2515" w:rsidP="00CC2515">
      <w:pPr>
        <w:widowControl w:val="0"/>
        <w:autoSpaceDE w:val="0"/>
        <w:autoSpaceDN w:val="0"/>
        <w:adjustRightInd w:val="0"/>
        <w:rPr>
          <w:noProof/>
        </w:rPr>
      </w:pPr>
      <w:r w:rsidRPr="00CC2515">
        <w:rPr>
          <w:noProof/>
        </w:rPr>
        <w:t xml:space="preserve">Lampa, S. </w:t>
      </w:r>
      <w:r w:rsidRPr="00CC2515">
        <w:rPr>
          <w:i/>
          <w:iCs/>
          <w:noProof/>
        </w:rPr>
        <w:t>et al.</w:t>
      </w:r>
      <w:r w:rsidRPr="00CC2515">
        <w:rPr>
          <w:noProof/>
        </w:rPr>
        <w:t xml:space="preserve"> (2013) ‘How to overcome genotyping errors in non-invasive genetic mark-recapture population size estimation - A review of available methods illustrated by a case study’, </w:t>
      </w:r>
      <w:r w:rsidRPr="00CC2515">
        <w:rPr>
          <w:i/>
          <w:iCs/>
          <w:noProof/>
        </w:rPr>
        <w:t>Journal of Wildlife Management</w:t>
      </w:r>
      <w:r w:rsidRPr="00CC2515">
        <w:rPr>
          <w:noProof/>
        </w:rPr>
        <w:t>, pp. 1490–1511. doi: 10.1002/jwmg.604.</w:t>
      </w:r>
    </w:p>
    <w:p w14:paraId="61429987" w14:textId="77777777" w:rsidR="00CC2515" w:rsidRPr="00CC2515" w:rsidRDefault="00CC2515" w:rsidP="00CC2515">
      <w:pPr>
        <w:widowControl w:val="0"/>
        <w:autoSpaceDE w:val="0"/>
        <w:autoSpaceDN w:val="0"/>
        <w:adjustRightInd w:val="0"/>
        <w:rPr>
          <w:noProof/>
        </w:rPr>
      </w:pPr>
      <w:r w:rsidRPr="00CC2515">
        <w:rPr>
          <w:noProof/>
        </w:rPr>
        <w:t xml:space="preserve">Lampa, S. </w:t>
      </w:r>
      <w:r w:rsidRPr="00CC2515">
        <w:rPr>
          <w:i/>
          <w:iCs/>
          <w:noProof/>
        </w:rPr>
        <w:t>et al.</w:t>
      </w:r>
      <w:r w:rsidRPr="00CC2515">
        <w:rPr>
          <w:noProof/>
        </w:rPr>
        <w:t xml:space="preserve"> (2015) ‘Non-invasive genetic mark-recapture as a means to study population dynamic and spatial use of Eurasian otters (Lutra lutra) in a fish pond landscape’, </w:t>
      </w:r>
      <w:r w:rsidRPr="00CC2515">
        <w:rPr>
          <w:i/>
          <w:iCs/>
          <w:noProof/>
        </w:rPr>
        <w:t>From Faeces to Ecology and Behaviour--Non-Invasive Microsatellite Genotyping as a Means to Study Wild Otters (Lutra lutra)</w:t>
      </w:r>
      <w:r w:rsidRPr="00CC2515">
        <w:rPr>
          <w:noProof/>
        </w:rPr>
        <w:t>. University of Jena, p. 69.</w:t>
      </w:r>
    </w:p>
    <w:p w14:paraId="5308BC63" w14:textId="77777777" w:rsidR="00CC2515" w:rsidRPr="00CC2515" w:rsidRDefault="00CC2515" w:rsidP="00CC2515">
      <w:pPr>
        <w:widowControl w:val="0"/>
        <w:autoSpaceDE w:val="0"/>
        <w:autoSpaceDN w:val="0"/>
        <w:adjustRightInd w:val="0"/>
        <w:rPr>
          <w:noProof/>
        </w:rPr>
      </w:pPr>
      <w:r w:rsidRPr="00CC2515">
        <w:rPr>
          <w:noProof/>
        </w:rPr>
        <w:t xml:space="preserve">Marcelli, M. </w:t>
      </w:r>
      <w:r w:rsidRPr="00CC2515">
        <w:rPr>
          <w:i/>
          <w:iCs/>
          <w:noProof/>
        </w:rPr>
        <w:t>et al.</w:t>
      </w:r>
      <w:r w:rsidRPr="00CC2515">
        <w:rPr>
          <w:noProof/>
        </w:rPr>
        <w:t xml:space="preserve"> (2012) ‘Land use drivers of species re-expansion: Inferring colonization dynamics in Eurasian otters’, </w:t>
      </w:r>
      <w:r w:rsidRPr="00CC2515">
        <w:rPr>
          <w:i/>
          <w:iCs/>
          <w:noProof/>
        </w:rPr>
        <w:t>Diversity and Distributions</w:t>
      </w:r>
      <w:r w:rsidRPr="00CC2515">
        <w:rPr>
          <w:noProof/>
        </w:rPr>
        <w:t>, 18(10), pp. 1001–1012. doi: 10.1111/j.1472-4642.2012.00898.x.</w:t>
      </w:r>
    </w:p>
    <w:p w14:paraId="113014D5" w14:textId="77777777" w:rsidR="00CC2515" w:rsidRPr="00CC2515" w:rsidRDefault="00CC2515" w:rsidP="00CC2515">
      <w:pPr>
        <w:widowControl w:val="0"/>
        <w:autoSpaceDE w:val="0"/>
        <w:autoSpaceDN w:val="0"/>
        <w:adjustRightInd w:val="0"/>
        <w:rPr>
          <w:noProof/>
        </w:rPr>
      </w:pPr>
      <w:r w:rsidRPr="00CC2515">
        <w:rPr>
          <w:noProof/>
        </w:rPr>
        <w:t xml:space="preserve">Marcelli, M. and Fusillo, R. (2009) ‘Assessing range re-expansion and recolonization of human-impacted landscapes by threatened species: A case study of the otter (lutra lutra) in Italy’, </w:t>
      </w:r>
      <w:r w:rsidRPr="00CC2515">
        <w:rPr>
          <w:i/>
          <w:iCs/>
          <w:noProof/>
        </w:rPr>
        <w:t>Biodiversity and Conservation</w:t>
      </w:r>
      <w:r w:rsidRPr="00CC2515">
        <w:rPr>
          <w:noProof/>
        </w:rPr>
        <w:t>, 18(11), pp. 2941–2959. doi: 10.1007/s10531-009-9618-2.</w:t>
      </w:r>
    </w:p>
    <w:p w14:paraId="7C9BF44F" w14:textId="77777777" w:rsidR="00CC2515" w:rsidRPr="00CC2515" w:rsidRDefault="00CC2515" w:rsidP="00CC2515">
      <w:pPr>
        <w:widowControl w:val="0"/>
        <w:autoSpaceDE w:val="0"/>
        <w:autoSpaceDN w:val="0"/>
        <w:adjustRightInd w:val="0"/>
        <w:rPr>
          <w:noProof/>
        </w:rPr>
      </w:pPr>
      <w:r w:rsidRPr="00CC2515">
        <w:rPr>
          <w:noProof/>
        </w:rPr>
        <w:t xml:space="preserve">Mason, C. F. and Macdonald, S. M. (1987) ‘The use of spraints for surveying otter Lutra lutra populations: An evaluation’, </w:t>
      </w:r>
      <w:r w:rsidRPr="00CC2515">
        <w:rPr>
          <w:i/>
          <w:iCs/>
          <w:noProof/>
        </w:rPr>
        <w:t>Biological Conservation</w:t>
      </w:r>
      <w:r w:rsidRPr="00CC2515">
        <w:rPr>
          <w:noProof/>
        </w:rPr>
        <w:t>, 41(3), pp. 167–177. doi: 10.1016/0006-3207(87)90100-5.</w:t>
      </w:r>
    </w:p>
    <w:p w14:paraId="05F87F1A" w14:textId="77777777" w:rsidR="00CC2515" w:rsidRPr="00CC2515" w:rsidRDefault="00CC2515" w:rsidP="00CC2515">
      <w:pPr>
        <w:widowControl w:val="0"/>
        <w:autoSpaceDE w:val="0"/>
        <w:autoSpaceDN w:val="0"/>
        <w:adjustRightInd w:val="0"/>
        <w:rPr>
          <w:noProof/>
        </w:rPr>
      </w:pPr>
      <w:r w:rsidRPr="00CC2515">
        <w:rPr>
          <w:noProof/>
        </w:rPr>
        <w:t xml:space="preserve">Mazet, A., Keck, G. and Berny, P. (2005) ‘Concentrations of PCBs, organochlorine pesticides and heavy metals (lead, cadmium, and copper) in fish from the Drôme river: Potential effects on otters (Lutra lutra)’, </w:t>
      </w:r>
      <w:r w:rsidRPr="00CC2515">
        <w:rPr>
          <w:i/>
          <w:iCs/>
          <w:noProof/>
        </w:rPr>
        <w:t>Chemosphere</w:t>
      </w:r>
      <w:r w:rsidRPr="00CC2515">
        <w:rPr>
          <w:noProof/>
        </w:rPr>
        <w:t>, 61(6), pp. 810–816. doi: 10.1016/j.chemosphere.2005.04.056.</w:t>
      </w:r>
    </w:p>
    <w:p w14:paraId="2930BA6D" w14:textId="77777777" w:rsidR="00CC2515" w:rsidRPr="00CC2515" w:rsidRDefault="00CC2515" w:rsidP="00CC2515">
      <w:pPr>
        <w:widowControl w:val="0"/>
        <w:autoSpaceDE w:val="0"/>
        <w:autoSpaceDN w:val="0"/>
        <w:adjustRightInd w:val="0"/>
        <w:rPr>
          <w:noProof/>
        </w:rPr>
      </w:pPr>
      <w:r w:rsidRPr="00CC2515">
        <w:rPr>
          <w:noProof/>
        </w:rPr>
        <w:t xml:space="preserve">Mucci, N. </w:t>
      </w:r>
      <w:r w:rsidRPr="00CC2515">
        <w:rPr>
          <w:i/>
          <w:iCs/>
          <w:noProof/>
        </w:rPr>
        <w:t>et al.</w:t>
      </w:r>
      <w:r w:rsidRPr="00CC2515">
        <w:rPr>
          <w:noProof/>
        </w:rPr>
        <w:t xml:space="preserve"> (2010) ‘Genetic diversity and landscape genetic structure of otter (Lutra lutra) populations in Europe’, </w:t>
      </w:r>
      <w:r w:rsidRPr="00CC2515">
        <w:rPr>
          <w:i/>
          <w:iCs/>
          <w:noProof/>
        </w:rPr>
        <w:t>Conservation Genetics</w:t>
      </w:r>
      <w:r w:rsidRPr="00CC2515">
        <w:rPr>
          <w:noProof/>
        </w:rPr>
        <w:t>, 11(2), pp. 583–599. doi: 10.1007/s10592-010-0054-3.</w:t>
      </w:r>
    </w:p>
    <w:p w14:paraId="4D6CA0FE" w14:textId="77777777" w:rsidR="00CC2515" w:rsidRPr="00CC2515" w:rsidRDefault="00CC2515" w:rsidP="00CC2515">
      <w:pPr>
        <w:widowControl w:val="0"/>
        <w:autoSpaceDE w:val="0"/>
        <w:autoSpaceDN w:val="0"/>
        <w:adjustRightInd w:val="0"/>
        <w:rPr>
          <w:noProof/>
        </w:rPr>
      </w:pPr>
      <w:r w:rsidRPr="00CC2515">
        <w:rPr>
          <w:noProof/>
        </w:rPr>
        <w:t xml:space="preserve">O’Sullivan, W M (1993) ‘Efficiency and limitations of the standard otter (Lutra lutra) survey technique in Ireland’, in </w:t>
      </w:r>
      <w:r w:rsidRPr="00CC2515">
        <w:rPr>
          <w:i/>
          <w:iCs/>
          <w:noProof/>
        </w:rPr>
        <w:t>Biology and Environment: Proceedings of the Royal Irish Academy</w:t>
      </w:r>
      <w:r w:rsidRPr="00CC2515">
        <w:rPr>
          <w:noProof/>
        </w:rPr>
        <w:t>, pp. 49–53.</w:t>
      </w:r>
    </w:p>
    <w:p w14:paraId="5B690F5B" w14:textId="77777777" w:rsidR="00CC2515" w:rsidRPr="00CC2515" w:rsidRDefault="00CC2515" w:rsidP="00CC2515">
      <w:pPr>
        <w:widowControl w:val="0"/>
        <w:autoSpaceDE w:val="0"/>
        <w:autoSpaceDN w:val="0"/>
        <w:adjustRightInd w:val="0"/>
        <w:rPr>
          <w:noProof/>
        </w:rPr>
      </w:pPr>
      <w:r w:rsidRPr="00CC2515">
        <w:rPr>
          <w:noProof/>
        </w:rPr>
        <w:t xml:space="preserve">O’Sullivan, W. M. (1993) ‘The nature and distribution of otter resting sites on part of the River Blackwater catchment, southern Ireland’, </w:t>
      </w:r>
      <w:r w:rsidRPr="00CC2515">
        <w:rPr>
          <w:i/>
          <w:iCs/>
          <w:noProof/>
        </w:rPr>
        <w:t>BIOL.ENVIRON.PROC.R.IR.ACAD.</w:t>
      </w:r>
      <w:r w:rsidRPr="00CC2515">
        <w:rPr>
          <w:noProof/>
        </w:rPr>
        <w:t>, 93 B(3), pp. 159–162.</w:t>
      </w:r>
    </w:p>
    <w:p w14:paraId="687F0327" w14:textId="77777777" w:rsidR="00CC2515" w:rsidRPr="00CC2515" w:rsidRDefault="00CC2515" w:rsidP="00CC2515">
      <w:pPr>
        <w:widowControl w:val="0"/>
        <w:autoSpaceDE w:val="0"/>
        <w:autoSpaceDN w:val="0"/>
        <w:adjustRightInd w:val="0"/>
        <w:rPr>
          <w:noProof/>
        </w:rPr>
      </w:pPr>
      <w:r w:rsidRPr="00CC2515">
        <w:rPr>
          <w:noProof/>
        </w:rPr>
        <w:t xml:space="preserve">Parry, G. S. </w:t>
      </w:r>
      <w:r w:rsidRPr="00CC2515">
        <w:rPr>
          <w:i/>
          <w:iCs/>
          <w:noProof/>
        </w:rPr>
        <w:t>et al.</w:t>
      </w:r>
      <w:r w:rsidRPr="00CC2515">
        <w:rPr>
          <w:noProof/>
        </w:rPr>
        <w:t xml:space="preserve"> (2013) ‘A systematic re-sampling approach to assess the probability of detecting otters Lutra lutra using spraint surveys on small lowland rivers’, </w:t>
      </w:r>
      <w:r w:rsidRPr="00CC2515">
        <w:rPr>
          <w:i/>
          <w:iCs/>
          <w:noProof/>
        </w:rPr>
        <w:t>Ecological Informatics</w:t>
      </w:r>
      <w:r w:rsidRPr="00CC2515">
        <w:rPr>
          <w:noProof/>
        </w:rPr>
        <w:t>, 14, pp. 64–70. doi: 10.1016/j.ecoinf.2012.11.002.</w:t>
      </w:r>
    </w:p>
    <w:p w14:paraId="6BA8DAFD" w14:textId="77777777" w:rsidR="00CC2515" w:rsidRPr="00CC2515" w:rsidRDefault="00CC2515" w:rsidP="00CC2515">
      <w:pPr>
        <w:widowControl w:val="0"/>
        <w:autoSpaceDE w:val="0"/>
        <w:autoSpaceDN w:val="0"/>
        <w:adjustRightInd w:val="0"/>
        <w:rPr>
          <w:noProof/>
        </w:rPr>
      </w:pPr>
      <w:r w:rsidRPr="00CC2515">
        <w:rPr>
          <w:noProof/>
        </w:rPr>
        <w:t xml:space="preserve">Pertoldi, C. </w:t>
      </w:r>
      <w:r w:rsidRPr="00CC2515">
        <w:rPr>
          <w:i/>
          <w:iCs/>
          <w:noProof/>
        </w:rPr>
        <w:t>et al.</w:t>
      </w:r>
      <w:r w:rsidRPr="00CC2515">
        <w:rPr>
          <w:noProof/>
        </w:rPr>
        <w:t xml:space="preserve"> (2021) ‘Comparing DNA metabarcoding with faecal analysis for diet </w:t>
      </w:r>
      <w:r w:rsidRPr="00CC2515">
        <w:rPr>
          <w:noProof/>
        </w:rPr>
        <w:lastRenderedPageBreak/>
        <w:t xml:space="preserve">determination of the Eurasian otter (Lutra lutra) in Vejlerne, Denmark’, </w:t>
      </w:r>
      <w:r w:rsidRPr="00CC2515">
        <w:rPr>
          <w:i/>
          <w:iCs/>
          <w:noProof/>
        </w:rPr>
        <w:t>Mammal Research</w:t>
      </w:r>
      <w:r w:rsidRPr="00CC2515">
        <w:rPr>
          <w:noProof/>
        </w:rPr>
        <w:t>. Springer Science and Business Media Deutschland GmbH, 66(1), pp. 115–122. doi: 10.1007/S13364-020-00552-5/FIGURES/2.</w:t>
      </w:r>
    </w:p>
    <w:p w14:paraId="47E6045C" w14:textId="77777777" w:rsidR="00CC2515" w:rsidRPr="00CC2515" w:rsidRDefault="00CC2515" w:rsidP="00CC2515">
      <w:pPr>
        <w:widowControl w:val="0"/>
        <w:autoSpaceDE w:val="0"/>
        <w:autoSpaceDN w:val="0"/>
        <w:adjustRightInd w:val="0"/>
        <w:rPr>
          <w:noProof/>
        </w:rPr>
      </w:pPr>
      <w:r w:rsidRPr="00CC2515">
        <w:rPr>
          <w:noProof/>
        </w:rPr>
        <w:t xml:space="preserve">Prigioni, C. </w:t>
      </w:r>
      <w:r w:rsidRPr="00CC2515">
        <w:rPr>
          <w:i/>
          <w:iCs/>
          <w:noProof/>
        </w:rPr>
        <w:t>et al.</w:t>
      </w:r>
      <w:r w:rsidRPr="00CC2515">
        <w:rPr>
          <w:noProof/>
        </w:rPr>
        <w:t xml:space="preserve"> (2006) ‘ESTIMATION OF EUROPEAN OTTER (LUTRA LUTRA) POPULATION SIZE BY FECAL DNA TYPING IN SOUTHERN ITALY’, </w:t>
      </w:r>
      <w:r w:rsidRPr="00CC2515">
        <w:rPr>
          <w:i/>
          <w:iCs/>
          <w:noProof/>
        </w:rPr>
        <w:t>Journal of Mammalogy</w:t>
      </w:r>
      <w:r w:rsidRPr="00CC2515">
        <w:rPr>
          <w:noProof/>
        </w:rPr>
        <w:t>, 87(5), pp. 855–858. doi: 10.1644/05-MAMM-A-294R1.1.</w:t>
      </w:r>
    </w:p>
    <w:p w14:paraId="5E421F5A" w14:textId="77777777" w:rsidR="00CC2515" w:rsidRPr="00CC2515" w:rsidRDefault="00CC2515" w:rsidP="00CC2515">
      <w:pPr>
        <w:widowControl w:val="0"/>
        <w:autoSpaceDE w:val="0"/>
        <w:autoSpaceDN w:val="0"/>
        <w:adjustRightInd w:val="0"/>
        <w:rPr>
          <w:noProof/>
        </w:rPr>
      </w:pPr>
      <w:r w:rsidRPr="00CC2515">
        <w:rPr>
          <w:noProof/>
        </w:rPr>
        <w:t xml:space="preserve">Prigioni, C., Balestrieri, A. and Remonti, L. (2007) ‘Decline and recovery in otter Lutra lutra populations in Italy’, </w:t>
      </w:r>
      <w:r w:rsidRPr="00CC2515">
        <w:rPr>
          <w:i/>
          <w:iCs/>
          <w:noProof/>
        </w:rPr>
        <w:t>Mammal Review</w:t>
      </w:r>
      <w:r w:rsidRPr="00CC2515">
        <w:rPr>
          <w:noProof/>
        </w:rPr>
        <w:t>, pp. 71–79. doi: 10.1111/j.1365-2907.2007.00105.x.</w:t>
      </w:r>
    </w:p>
    <w:p w14:paraId="29B9A90C" w14:textId="77777777" w:rsidR="00CC2515" w:rsidRPr="00CC2515" w:rsidRDefault="00CC2515" w:rsidP="00CC2515">
      <w:pPr>
        <w:widowControl w:val="0"/>
        <w:autoSpaceDE w:val="0"/>
        <w:autoSpaceDN w:val="0"/>
        <w:adjustRightInd w:val="0"/>
        <w:rPr>
          <w:noProof/>
        </w:rPr>
      </w:pPr>
      <w:r w:rsidRPr="00CC2515">
        <w:rPr>
          <w:noProof/>
        </w:rPr>
        <w:t xml:space="preserve">Quaglietta, L. </w:t>
      </w:r>
      <w:r w:rsidRPr="00CC2515">
        <w:rPr>
          <w:i/>
          <w:iCs/>
          <w:noProof/>
        </w:rPr>
        <w:t>et al.</w:t>
      </w:r>
      <w:r w:rsidRPr="00CC2515">
        <w:rPr>
          <w:noProof/>
        </w:rPr>
        <w:t xml:space="preserve"> (2015) ‘Eurasian otter (Lutra lutra) density estimate based on radio tracking and other data sources’, </w:t>
      </w:r>
      <w:r w:rsidRPr="00CC2515">
        <w:rPr>
          <w:i/>
          <w:iCs/>
          <w:noProof/>
        </w:rPr>
        <w:t>Mammal Research</w:t>
      </w:r>
      <w:r w:rsidRPr="00CC2515">
        <w:rPr>
          <w:noProof/>
        </w:rPr>
        <w:t>, 60(2), pp. 127–137. doi: 10.1007/s13364-015-0216-2.</w:t>
      </w:r>
    </w:p>
    <w:p w14:paraId="5296F3AC" w14:textId="77777777" w:rsidR="00CC2515" w:rsidRPr="00CC2515" w:rsidRDefault="00CC2515" w:rsidP="00CC2515">
      <w:pPr>
        <w:widowControl w:val="0"/>
        <w:autoSpaceDE w:val="0"/>
        <w:autoSpaceDN w:val="0"/>
        <w:adjustRightInd w:val="0"/>
        <w:rPr>
          <w:noProof/>
        </w:rPr>
      </w:pPr>
      <w:r w:rsidRPr="00CC2515">
        <w:rPr>
          <w:noProof/>
        </w:rPr>
        <w:t xml:space="preserve">Reid, N. </w:t>
      </w:r>
      <w:r w:rsidRPr="00CC2515">
        <w:rPr>
          <w:i/>
          <w:iCs/>
          <w:noProof/>
        </w:rPr>
        <w:t>et al.</w:t>
      </w:r>
      <w:r w:rsidRPr="00CC2515">
        <w:rPr>
          <w:noProof/>
        </w:rPr>
        <w:t xml:space="preserve"> (2013) ‘Review and quantitative meta-analysis of diet suggests the Eurasian otter (Lutra lutra) is likely to be a poor bioindicator’, </w:t>
      </w:r>
      <w:r w:rsidRPr="00CC2515">
        <w:rPr>
          <w:i/>
          <w:iCs/>
          <w:noProof/>
        </w:rPr>
        <w:t>Ecological Indicators</w:t>
      </w:r>
      <w:r w:rsidRPr="00CC2515">
        <w:rPr>
          <w:noProof/>
        </w:rPr>
        <w:t>, 26, pp. 5–13. doi: 10.1016/j.ecolind.2012.10.017.</w:t>
      </w:r>
    </w:p>
    <w:p w14:paraId="040EDDD0" w14:textId="77777777" w:rsidR="00CC2515" w:rsidRPr="00CC2515" w:rsidRDefault="00CC2515" w:rsidP="00CC2515">
      <w:pPr>
        <w:widowControl w:val="0"/>
        <w:autoSpaceDE w:val="0"/>
        <w:autoSpaceDN w:val="0"/>
        <w:adjustRightInd w:val="0"/>
        <w:rPr>
          <w:noProof/>
        </w:rPr>
      </w:pPr>
      <w:r w:rsidRPr="00CC2515">
        <w:rPr>
          <w:noProof/>
        </w:rPr>
        <w:t xml:space="preserve">Rolbiecki, L. and Izdebska, J. (2014) ‘New data on the parasites of the Eurasian otter (Lutra lutra)’, </w:t>
      </w:r>
      <w:r w:rsidRPr="00CC2515">
        <w:rPr>
          <w:i/>
          <w:iCs/>
          <w:noProof/>
        </w:rPr>
        <w:t>Oceanological and Hydrobiological Studies</w:t>
      </w:r>
      <w:r w:rsidRPr="00CC2515">
        <w:rPr>
          <w:noProof/>
        </w:rPr>
        <w:t>, 43(1), pp. 1–6. doi: 10.2478/s13545-014-0111-5.</w:t>
      </w:r>
    </w:p>
    <w:p w14:paraId="49601D40" w14:textId="77777777" w:rsidR="00CC2515" w:rsidRPr="00CC2515" w:rsidRDefault="00CC2515" w:rsidP="00CC2515">
      <w:pPr>
        <w:widowControl w:val="0"/>
        <w:autoSpaceDE w:val="0"/>
        <w:autoSpaceDN w:val="0"/>
        <w:adjustRightInd w:val="0"/>
        <w:rPr>
          <w:noProof/>
        </w:rPr>
      </w:pPr>
      <w:r w:rsidRPr="00CC2515">
        <w:rPr>
          <w:noProof/>
        </w:rPr>
        <w:t xml:space="preserve">Roos, A. </w:t>
      </w:r>
      <w:r w:rsidRPr="00CC2515">
        <w:rPr>
          <w:i/>
          <w:iCs/>
          <w:noProof/>
        </w:rPr>
        <w:t>et al.</w:t>
      </w:r>
      <w:r w:rsidRPr="00CC2515">
        <w:rPr>
          <w:noProof/>
        </w:rPr>
        <w:t xml:space="preserve"> (2001) ‘The otter (Lutra lutra) in Sweden - Population trends in relation to ΣDDT and total PCB concentrations during 1968-99’, </w:t>
      </w:r>
      <w:r w:rsidRPr="00CC2515">
        <w:rPr>
          <w:i/>
          <w:iCs/>
          <w:noProof/>
        </w:rPr>
        <w:t>Environmental Pollution</w:t>
      </w:r>
      <w:r w:rsidRPr="00CC2515">
        <w:rPr>
          <w:noProof/>
        </w:rPr>
        <w:t>, 111(3), pp. 457–469. doi: 10.1016/S0269-7491(00)00085-3.</w:t>
      </w:r>
    </w:p>
    <w:p w14:paraId="074EEBEE" w14:textId="77777777" w:rsidR="00CC2515" w:rsidRPr="00CC2515" w:rsidRDefault="00CC2515" w:rsidP="00CC2515">
      <w:pPr>
        <w:widowControl w:val="0"/>
        <w:autoSpaceDE w:val="0"/>
        <w:autoSpaceDN w:val="0"/>
        <w:adjustRightInd w:val="0"/>
        <w:rPr>
          <w:noProof/>
        </w:rPr>
      </w:pPr>
      <w:r w:rsidRPr="00CC2515">
        <w:rPr>
          <w:noProof/>
        </w:rPr>
        <w:t xml:space="preserve">Roos, A. </w:t>
      </w:r>
      <w:r w:rsidRPr="00CC2515">
        <w:rPr>
          <w:i/>
          <w:iCs/>
          <w:noProof/>
        </w:rPr>
        <w:t>et al.</w:t>
      </w:r>
      <w:r w:rsidRPr="00CC2515">
        <w:rPr>
          <w:noProof/>
        </w:rPr>
        <w:t xml:space="preserve"> (2013) ‘Increasing concentrations of perfluoroalkyl acids in scandinavian otters (Lutra lutra) between 1972 and 2011: A new threat to the otter population?’, </w:t>
      </w:r>
      <w:r w:rsidRPr="00CC2515">
        <w:rPr>
          <w:i/>
          <w:iCs/>
          <w:noProof/>
        </w:rPr>
        <w:t>Environmental Science and Technology</w:t>
      </w:r>
      <w:r w:rsidRPr="00CC2515">
        <w:rPr>
          <w:noProof/>
        </w:rPr>
        <w:t>, 47(20), pp. 11757–11765. doi: 10.1021/es401485t.</w:t>
      </w:r>
    </w:p>
    <w:p w14:paraId="79BDCE77" w14:textId="77777777" w:rsidR="00CC2515" w:rsidRPr="00CC2515" w:rsidRDefault="00CC2515" w:rsidP="00CC2515">
      <w:pPr>
        <w:widowControl w:val="0"/>
        <w:autoSpaceDE w:val="0"/>
        <w:autoSpaceDN w:val="0"/>
        <w:adjustRightInd w:val="0"/>
        <w:rPr>
          <w:noProof/>
        </w:rPr>
      </w:pPr>
      <w:r w:rsidRPr="00CC2515">
        <w:rPr>
          <w:noProof/>
        </w:rPr>
        <w:t xml:space="preserve">Santoro, M. </w:t>
      </w:r>
      <w:r w:rsidRPr="00CC2515">
        <w:rPr>
          <w:i/>
          <w:iCs/>
          <w:noProof/>
        </w:rPr>
        <w:t>et al.</w:t>
      </w:r>
      <w:r w:rsidRPr="00CC2515">
        <w:rPr>
          <w:noProof/>
        </w:rPr>
        <w:t xml:space="preserve"> (2017) ‘The Eurasian otter (Lutra lutra) as a potential host for rickettsial pathogens in southern Italy’, </w:t>
      </w:r>
      <w:r w:rsidRPr="00CC2515">
        <w:rPr>
          <w:i/>
          <w:iCs/>
          <w:noProof/>
        </w:rPr>
        <w:t>PLoS ONE</w:t>
      </w:r>
      <w:r w:rsidRPr="00CC2515">
        <w:rPr>
          <w:noProof/>
        </w:rPr>
        <w:t>, 12(3). doi: 10.1371/journal.pone.0173556.</w:t>
      </w:r>
    </w:p>
    <w:p w14:paraId="01A6B69A" w14:textId="77777777" w:rsidR="00CC2515" w:rsidRPr="00CC2515" w:rsidRDefault="00CC2515" w:rsidP="00CC2515">
      <w:pPr>
        <w:widowControl w:val="0"/>
        <w:autoSpaceDE w:val="0"/>
        <w:autoSpaceDN w:val="0"/>
        <w:adjustRightInd w:val="0"/>
        <w:rPr>
          <w:noProof/>
        </w:rPr>
      </w:pPr>
      <w:r w:rsidRPr="00CC2515">
        <w:rPr>
          <w:noProof/>
        </w:rPr>
        <w:t xml:space="preserve">Simpson, V. R. (1997) ‘Health status of otters (Lutra lutra) in south-west England based on postmortem findings’, </w:t>
      </w:r>
      <w:r w:rsidRPr="00CC2515">
        <w:rPr>
          <w:i/>
          <w:iCs/>
          <w:noProof/>
        </w:rPr>
        <w:t>Veterinary Record</w:t>
      </w:r>
      <w:r w:rsidRPr="00CC2515">
        <w:rPr>
          <w:noProof/>
        </w:rPr>
        <w:t>, 141(8), pp. 191–197. doi: 10.1136/vr.141.8.191.</w:t>
      </w:r>
    </w:p>
    <w:p w14:paraId="73B7DFB9" w14:textId="77777777" w:rsidR="00CC2515" w:rsidRPr="00CC2515" w:rsidRDefault="00CC2515" w:rsidP="00CC2515">
      <w:pPr>
        <w:widowControl w:val="0"/>
        <w:autoSpaceDE w:val="0"/>
        <w:autoSpaceDN w:val="0"/>
        <w:adjustRightInd w:val="0"/>
        <w:rPr>
          <w:noProof/>
        </w:rPr>
      </w:pPr>
      <w:r w:rsidRPr="00CC2515">
        <w:rPr>
          <w:noProof/>
        </w:rPr>
        <w:t xml:space="preserve">Smallbone, W. A. </w:t>
      </w:r>
      <w:r w:rsidRPr="00CC2515">
        <w:rPr>
          <w:i/>
          <w:iCs/>
          <w:noProof/>
        </w:rPr>
        <w:t>et al.</w:t>
      </w:r>
      <w:r w:rsidRPr="00CC2515">
        <w:rPr>
          <w:noProof/>
        </w:rPr>
        <w:t xml:space="preserve"> (2017) ‘East-West Divide: Temperature and land cover drive spatial variation of Toxoplasma gondii infection in Eurasian otters (Lutra lutra) from England and Wales’, </w:t>
      </w:r>
      <w:r w:rsidRPr="00CC2515">
        <w:rPr>
          <w:i/>
          <w:iCs/>
          <w:noProof/>
        </w:rPr>
        <w:t>Parasitology</w:t>
      </w:r>
      <w:r w:rsidRPr="00CC2515">
        <w:rPr>
          <w:noProof/>
        </w:rPr>
        <w:t>, 144(11), pp. 1433–1440. doi: 10.1017/S0031182017000865.</w:t>
      </w:r>
    </w:p>
    <w:p w14:paraId="700EBBBC" w14:textId="77777777" w:rsidR="00CC2515" w:rsidRPr="00CC2515" w:rsidRDefault="00CC2515" w:rsidP="00CC2515">
      <w:pPr>
        <w:widowControl w:val="0"/>
        <w:autoSpaceDE w:val="0"/>
        <w:autoSpaceDN w:val="0"/>
        <w:adjustRightInd w:val="0"/>
        <w:rPr>
          <w:noProof/>
        </w:rPr>
      </w:pPr>
      <w:r w:rsidRPr="00CC2515">
        <w:rPr>
          <w:noProof/>
        </w:rPr>
        <w:t xml:space="preserve">Smit, M. D. </w:t>
      </w:r>
      <w:r w:rsidRPr="00CC2515">
        <w:rPr>
          <w:i/>
          <w:iCs/>
          <w:noProof/>
        </w:rPr>
        <w:t>et al.</w:t>
      </w:r>
      <w:r w:rsidRPr="00CC2515">
        <w:rPr>
          <w:noProof/>
        </w:rPr>
        <w:t xml:space="preserve"> (1998) ‘Polychlorinated biphenyls in the Eurasian otter (Lutra lutra).’, </w:t>
      </w:r>
      <w:r w:rsidRPr="00CC2515">
        <w:rPr>
          <w:i/>
          <w:iCs/>
          <w:noProof/>
        </w:rPr>
        <w:t>Reviews of environmental contamination and toxicology</w:t>
      </w:r>
      <w:r w:rsidRPr="00CC2515">
        <w:rPr>
          <w:noProof/>
        </w:rPr>
        <w:t>, 157, pp. 95–130. Available at: http://www.ncbi.nlm.nih.gov/pubmed/9666742.</w:t>
      </w:r>
    </w:p>
    <w:p w14:paraId="00450686" w14:textId="77777777" w:rsidR="00CC2515" w:rsidRPr="00CC2515" w:rsidRDefault="00CC2515" w:rsidP="00CC2515">
      <w:pPr>
        <w:widowControl w:val="0"/>
        <w:autoSpaceDE w:val="0"/>
        <w:autoSpaceDN w:val="0"/>
        <w:adjustRightInd w:val="0"/>
        <w:rPr>
          <w:noProof/>
        </w:rPr>
      </w:pPr>
      <w:r w:rsidRPr="00CC2515">
        <w:rPr>
          <w:noProof/>
        </w:rPr>
        <w:t xml:space="preserve">Stanton, D. W. G. </w:t>
      </w:r>
      <w:r w:rsidRPr="00CC2515">
        <w:rPr>
          <w:i/>
          <w:iCs/>
          <w:noProof/>
        </w:rPr>
        <w:t>et al.</w:t>
      </w:r>
      <w:r w:rsidRPr="00CC2515">
        <w:rPr>
          <w:noProof/>
        </w:rPr>
        <w:t xml:space="preserve"> (2014) ‘Contrasting genetic structure of the Eurasian otter ( Lutra lutra ) across a latitudinal divide’, </w:t>
      </w:r>
      <w:r w:rsidRPr="00CC2515">
        <w:rPr>
          <w:i/>
          <w:iCs/>
          <w:noProof/>
        </w:rPr>
        <w:t>Journal of Mammalogy</w:t>
      </w:r>
      <w:r w:rsidRPr="00CC2515">
        <w:rPr>
          <w:noProof/>
        </w:rPr>
        <w:t>, 95(4), pp. 814–823. doi: 10.1644/13-MAMM-A-201.</w:t>
      </w:r>
    </w:p>
    <w:p w14:paraId="7317F375" w14:textId="77777777" w:rsidR="00CC2515" w:rsidRPr="00CC2515" w:rsidRDefault="00CC2515" w:rsidP="00CC2515">
      <w:pPr>
        <w:widowControl w:val="0"/>
        <w:autoSpaceDE w:val="0"/>
        <w:autoSpaceDN w:val="0"/>
        <w:adjustRightInd w:val="0"/>
        <w:rPr>
          <w:noProof/>
        </w:rPr>
      </w:pPr>
      <w:r w:rsidRPr="00CC2515">
        <w:rPr>
          <w:noProof/>
        </w:rPr>
        <w:t xml:space="preserve">Stewart, G. B., Coles, C. F. and Pullin, A. S. (2005) ‘Applying evidence-based practice in conservation management: Lessons from the first systematic review and dissemination projects’, </w:t>
      </w:r>
      <w:r w:rsidRPr="00CC2515">
        <w:rPr>
          <w:i/>
          <w:iCs/>
          <w:noProof/>
        </w:rPr>
        <w:t>Biological Conservation</w:t>
      </w:r>
      <w:r w:rsidRPr="00CC2515">
        <w:rPr>
          <w:noProof/>
        </w:rPr>
        <w:t>. Elsevier, 126(2), pp. 270–278. doi: 10.1016/J.BIOCON.2005.06.003.</w:t>
      </w:r>
    </w:p>
    <w:p w14:paraId="78E3B2DB" w14:textId="77777777" w:rsidR="00CC2515" w:rsidRPr="00CC2515" w:rsidRDefault="00CC2515" w:rsidP="00CC2515">
      <w:pPr>
        <w:widowControl w:val="0"/>
        <w:autoSpaceDE w:val="0"/>
        <w:autoSpaceDN w:val="0"/>
        <w:adjustRightInd w:val="0"/>
        <w:rPr>
          <w:noProof/>
        </w:rPr>
      </w:pPr>
      <w:r w:rsidRPr="00CC2515">
        <w:rPr>
          <w:noProof/>
        </w:rPr>
        <w:t xml:space="preserve">Sutherland, W. J. </w:t>
      </w:r>
      <w:r w:rsidRPr="00CC2515">
        <w:rPr>
          <w:i/>
          <w:iCs/>
          <w:noProof/>
        </w:rPr>
        <w:t>et al.</w:t>
      </w:r>
      <w:r w:rsidRPr="00CC2515">
        <w:rPr>
          <w:noProof/>
        </w:rPr>
        <w:t xml:space="preserve"> (2004) ‘The need for evidence-based conservation’, </w:t>
      </w:r>
      <w:r w:rsidRPr="00CC2515">
        <w:rPr>
          <w:i/>
          <w:iCs/>
          <w:noProof/>
        </w:rPr>
        <w:t>Trends in Ecology &amp; Evolution</w:t>
      </w:r>
      <w:r w:rsidRPr="00CC2515">
        <w:rPr>
          <w:noProof/>
        </w:rPr>
        <w:t>. Elsevier Current Trends, 19(6), pp. 305–308. doi: 10.1016/J.TREE.2004.03.018.</w:t>
      </w:r>
    </w:p>
    <w:p w14:paraId="5251849A" w14:textId="77777777" w:rsidR="00CC2515" w:rsidRPr="00CC2515" w:rsidRDefault="00CC2515" w:rsidP="00CC2515">
      <w:pPr>
        <w:widowControl w:val="0"/>
        <w:autoSpaceDE w:val="0"/>
        <w:autoSpaceDN w:val="0"/>
        <w:adjustRightInd w:val="0"/>
        <w:rPr>
          <w:noProof/>
        </w:rPr>
      </w:pPr>
      <w:r w:rsidRPr="00CC2515">
        <w:rPr>
          <w:noProof/>
        </w:rPr>
        <w:t xml:space="preserve">Villanueva, R. A. M. and Chen, Z. J. (2019) ‘ggplot2: Elegant Graphics for Data Analysis (2nd ed.)’, </w:t>
      </w:r>
      <w:r w:rsidRPr="00CC2515">
        <w:rPr>
          <w:i/>
          <w:iCs/>
          <w:noProof/>
        </w:rPr>
        <w:t>https://doi.org/10.1080/15366367.2019.1565254</w:t>
      </w:r>
      <w:r w:rsidRPr="00CC2515">
        <w:rPr>
          <w:noProof/>
        </w:rPr>
        <w:t>. Routledge, 17(3), pp. 160–167. doi: 10.1080/15366367.2019.1565254.</w:t>
      </w:r>
    </w:p>
    <w:p w14:paraId="1C58EA54" w14:textId="77777777" w:rsidR="00CC2515" w:rsidRPr="00CC2515" w:rsidRDefault="00CC2515" w:rsidP="00CC2515">
      <w:pPr>
        <w:widowControl w:val="0"/>
        <w:autoSpaceDE w:val="0"/>
        <w:autoSpaceDN w:val="0"/>
        <w:adjustRightInd w:val="0"/>
        <w:rPr>
          <w:noProof/>
        </w:rPr>
      </w:pPr>
      <w:r w:rsidRPr="00CC2515">
        <w:rPr>
          <w:noProof/>
        </w:rPr>
        <w:t xml:space="preserve">Weber, H. and Mecklenburg, L. (2000) ‘Malignant melanoma in a Eurasian otter (lutra lutra)’, </w:t>
      </w:r>
      <w:r w:rsidRPr="00CC2515">
        <w:rPr>
          <w:i/>
          <w:iCs/>
          <w:noProof/>
        </w:rPr>
        <w:t>Journal of Zoo and Wildlife Medicine</w:t>
      </w:r>
      <w:r w:rsidRPr="00CC2515">
        <w:rPr>
          <w:noProof/>
        </w:rPr>
        <w:t>, 31(1), pp. 87–90. doi: 10.1638/1042-7260(2000)031[0087:MMIAEO]2.0.CO;2.</w:t>
      </w:r>
    </w:p>
    <w:p w14:paraId="1A225EF3" w14:textId="77777777" w:rsidR="00CC2515" w:rsidRPr="00CC2515" w:rsidRDefault="00CC2515" w:rsidP="00CC2515">
      <w:pPr>
        <w:widowControl w:val="0"/>
        <w:autoSpaceDE w:val="0"/>
        <w:autoSpaceDN w:val="0"/>
        <w:adjustRightInd w:val="0"/>
        <w:rPr>
          <w:noProof/>
        </w:rPr>
      </w:pPr>
      <w:r w:rsidRPr="00CC2515">
        <w:rPr>
          <w:noProof/>
        </w:rPr>
        <w:t xml:space="preserve">Weber, J.-M. (1991) ‘Gastrointestinal helminths of the otter, Lutra lutra, in Shetland’, </w:t>
      </w:r>
      <w:r w:rsidRPr="00CC2515">
        <w:rPr>
          <w:i/>
          <w:iCs/>
          <w:noProof/>
        </w:rPr>
        <w:lastRenderedPageBreak/>
        <w:t>Journal of Zoology</w:t>
      </w:r>
      <w:r w:rsidRPr="00CC2515">
        <w:rPr>
          <w:noProof/>
        </w:rPr>
        <w:t>, 224(2), pp. 341–346.</w:t>
      </w:r>
    </w:p>
    <w:p w14:paraId="33A1603A" w14:textId="77777777" w:rsidR="00CC2515" w:rsidRPr="00CC2515" w:rsidRDefault="00CC2515" w:rsidP="00CC2515">
      <w:pPr>
        <w:widowControl w:val="0"/>
        <w:autoSpaceDE w:val="0"/>
        <w:autoSpaceDN w:val="0"/>
        <w:adjustRightInd w:val="0"/>
        <w:rPr>
          <w:noProof/>
        </w:rPr>
      </w:pPr>
      <w:r w:rsidRPr="00CC2515">
        <w:rPr>
          <w:noProof/>
        </w:rPr>
        <w:t xml:space="preserve">White, P. J. </w:t>
      </w:r>
      <w:r w:rsidRPr="00CC2515">
        <w:rPr>
          <w:i/>
          <w:iCs/>
          <w:noProof/>
        </w:rPr>
        <w:t>et al.</w:t>
      </w:r>
      <w:r w:rsidRPr="00CC2515">
        <w:rPr>
          <w:noProof/>
        </w:rPr>
        <w:t xml:space="preserve"> (1997) ‘Economic values of threatened mammals in Britain: A case study of the otter Lutra lutra and the …’, </w:t>
      </w:r>
      <w:r w:rsidRPr="00CC2515">
        <w:rPr>
          <w:i/>
          <w:iCs/>
          <w:noProof/>
        </w:rPr>
        <w:t>Biol Conserv</w:t>
      </w:r>
      <w:r w:rsidRPr="00CC2515">
        <w:rPr>
          <w:noProof/>
        </w:rPr>
        <w:t>, 3207(97), pp. 345–354. Available at: http://www.ncbi.nlm.nih.gov/entrez/query.fcgi?db=pubmed&amp;cmd=Retrieve&amp;dopt=AbstractPlus&amp;list_uids=12505507199679827166related:3owBhYp8jK0J%5Cnhttp://linkinghub.elsevier.com/retrieve/pii/S0006320797000360.</w:t>
      </w:r>
    </w:p>
    <w:p w14:paraId="50F563A4" w14:textId="77777777" w:rsidR="00CC2515" w:rsidRPr="00CC2515" w:rsidRDefault="00CC2515" w:rsidP="00CC2515">
      <w:pPr>
        <w:widowControl w:val="0"/>
        <w:autoSpaceDE w:val="0"/>
        <w:autoSpaceDN w:val="0"/>
        <w:adjustRightInd w:val="0"/>
        <w:rPr>
          <w:noProof/>
        </w:rPr>
      </w:pPr>
      <w:r w:rsidRPr="00CC2515">
        <w:rPr>
          <w:noProof/>
        </w:rPr>
        <w:t xml:space="preserve">Wickham, H. </w:t>
      </w:r>
      <w:r w:rsidRPr="00CC2515">
        <w:rPr>
          <w:i/>
          <w:iCs/>
          <w:noProof/>
        </w:rPr>
        <w:t>et al.</w:t>
      </w:r>
      <w:r w:rsidRPr="00CC2515">
        <w:rPr>
          <w:noProof/>
        </w:rPr>
        <w:t xml:space="preserve"> (2019) ‘Welcome to the Tidyverse’, </w:t>
      </w:r>
      <w:r w:rsidRPr="00CC2515">
        <w:rPr>
          <w:i/>
          <w:iCs/>
          <w:noProof/>
        </w:rPr>
        <w:t>Journal of Open Source Software</w:t>
      </w:r>
      <w:r w:rsidRPr="00CC2515">
        <w:rPr>
          <w:noProof/>
        </w:rPr>
        <w:t>. The Open Journal, 4(43), p. 1686. doi: 10.21105/JOSS.01686.</w:t>
      </w:r>
    </w:p>
    <w:p w14:paraId="70FC6ADC" w14:textId="77777777" w:rsidR="00CC2515" w:rsidRPr="00CC2515" w:rsidRDefault="00CC2515" w:rsidP="00CC2515">
      <w:pPr>
        <w:widowControl w:val="0"/>
        <w:autoSpaceDE w:val="0"/>
        <w:autoSpaceDN w:val="0"/>
        <w:adjustRightInd w:val="0"/>
        <w:rPr>
          <w:noProof/>
        </w:rPr>
      </w:pPr>
      <w:r w:rsidRPr="00CC2515">
        <w:rPr>
          <w:noProof/>
        </w:rPr>
        <w:t>Yoxon, P. and Yoxon Iosf, B. (2019) ‘EURASIAN OTTER (Lutra lutra): A REVIEW OF THE CURRENT WORLD STATUS’. Available at: https://www.researchgate.net/publication/333699604 (Accessed: 18 December 2021).</w:t>
      </w:r>
    </w:p>
    <w:p w14:paraId="1E9C636C" w14:textId="77777777" w:rsidR="00CC2515" w:rsidRPr="00CC2515" w:rsidRDefault="00CC2515" w:rsidP="00CC2515">
      <w:pPr>
        <w:widowControl w:val="0"/>
        <w:autoSpaceDE w:val="0"/>
        <w:autoSpaceDN w:val="0"/>
        <w:adjustRightInd w:val="0"/>
        <w:rPr>
          <w:noProof/>
        </w:rPr>
      </w:pPr>
      <w:r w:rsidRPr="00CC2515">
        <w:rPr>
          <w:noProof/>
        </w:rPr>
        <w:t xml:space="preserve">Zacharias, M. A. and Roff, J. C. (2001) ‘Use of focal species in marine conserUation and management: a review and critique’, </w:t>
      </w:r>
      <w:r w:rsidRPr="00CC2515">
        <w:rPr>
          <w:i/>
          <w:iCs/>
          <w:noProof/>
        </w:rPr>
        <w:t>Aquatic Conservation Marine and Freshwater Evosystems</w:t>
      </w:r>
      <w:r w:rsidRPr="00CC2515">
        <w:rPr>
          <w:noProof/>
        </w:rPr>
        <w:t>, 11, pp. 59–76.</w:t>
      </w:r>
    </w:p>
    <w:p w14:paraId="213E19E5" w14:textId="709EF67B" w:rsidR="002B3423" w:rsidRPr="002B3423" w:rsidRDefault="00F527D1" w:rsidP="00CC2515">
      <w:pPr>
        <w:widowControl w:val="0"/>
        <w:autoSpaceDE w:val="0"/>
        <w:autoSpaceDN w:val="0"/>
        <w:adjustRightInd w:val="0"/>
        <w:rPr>
          <w:b/>
          <w:bCs/>
        </w:rPr>
      </w:pPr>
      <w:r>
        <w:rPr>
          <w:b/>
          <w:bCs/>
        </w:rPr>
        <w:fldChar w:fldCharType="end"/>
      </w:r>
    </w:p>
    <w:sectPr w:rsidR="002B3423" w:rsidRPr="002B3423" w:rsidSect="00F36E63">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annah Mossman" w:date="2021-12-19T15:03:00Z" w:initials="HM">
    <w:p w14:paraId="375B79A2" w14:textId="4D54396E" w:rsidR="00DF161C" w:rsidRDefault="00DF161C">
      <w:pPr>
        <w:pStyle w:val="CommentText"/>
      </w:pPr>
      <w:r>
        <w:rPr>
          <w:rStyle w:val="CommentReference"/>
        </w:rPr>
        <w:annotationRef/>
      </w:r>
      <w:r>
        <w:t>Give years that you included</w:t>
      </w:r>
    </w:p>
  </w:comment>
  <w:comment w:id="19" w:author="Hannah Mossman" w:date="2021-12-19T15:09:00Z" w:initials="HM">
    <w:p w14:paraId="32038CB6" w14:textId="4C29085C" w:rsidR="00DF161C" w:rsidRDefault="00DF161C">
      <w:pPr>
        <w:pStyle w:val="CommentText"/>
      </w:pPr>
      <w:r>
        <w:rPr>
          <w:rStyle w:val="CommentReference"/>
        </w:rPr>
        <w:annotationRef/>
      </w:r>
      <w:r>
        <w:t xml:space="preserve">Can you highlight what topics are over or under studied? Just one example of each. </w:t>
      </w:r>
    </w:p>
  </w:comment>
  <w:comment w:id="35" w:author="Hannah Mossman" w:date="2021-12-19T15:11:00Z" w:initials="HM">
    <w:p w14:paraId="50300580" w14:textId="29B67A5C" w:rsidR="00DF161C" w:rsidRDefault="00DF161C">
      <w:pPr>
        <w:pStyle w:val="CommentText"/>
      </w:pPr>
      <w:r>
        <w:rPr>
          <w:rStyle w:val="CommentReference"/>
        </w:rPr>
        <w:annotationRef/>
      </w:r>
      <w:r>
        <w:t>Any European mammal or any mammal globally?</w:t>
      </w:r>
    </w:p>
  </w:comment>
  <w:comment w:id="60" w:author="Hannah Mossman" w:date="2021-12-19T15:13:00Z" w:initials="HM">
    <w:p w14:paraId="044D072B" w14:textId="610E890E" w:rsidR="00DF161C" w:rsidRDefault="00DF161C">
      <w:pPr>
        <w:pStyle w:val="CommentText"/>
      </w:pPr>
      <w:r>
        <w:rPr>
          <w:rStyle w:val="CommentReference"/>
        </w:rPr>
        <w:annotationRef/>
      </w:r>
      <w:r>
        <w:t xml:space="preserve">You haven’t defined ecology etc. yet, so would be better to say population size and/or structure here. </w:t>
      </w:r>
    </w:p>
  </w:comment>
  <w:comment w:id="64" w:author="Hannah Mossman" w:date="2021-12-19T15:18:00Z" w:initials="HM">
    <w:p w14:paraId="366F4246" w14:textId="77777777" w:rsidR="00DF161C" w:rsidRDefault="00DF161C">
      <w:pPr>
        <w:pStyle w:val="CommentText"/>
      </w:pPr>
      <w:r>
        <w:rPr>
          <w:rStyle w:val="CommentReference"/>
        </w:rPr>
        <w:annotationRef/>
      </w:r>
      <w:r>
        <w:t>Can you reference previous reviews of the otter literature here? they don’t have to be systematic reviews and older reviews on otters will do</w:t>
      </w:r>
    </w:p>
    <w:p w14:paraId="0F9D6A84" w14:textId="77777777" w:rsidR="00DF161C" w:rsidRPr="0003330E" w:rsidRDefault="00DF161C" w:rsidP="0003330E">
      <w:r>
        <w:t xml:space="preserve">E.g. </w:t>
      </w:r>
      <w:r w:rsidRPr="0003330E">
        <w:t xml:space="preserve">Reid, Neil, et al. "Review and quantitative meta-analysis of diet suggests the Eurasian otter (Lutra lutra) is likely to be a poor bioindicator." </w:t>
      </w:r>
      <w:r w:rsidRPr="0003330E">
        <w:rPr>
          <w:i/>
          <w:iCs/>
        </w:rPr>
        <w:t>Ecological indicators</w:t>
      </w:r>
      <w:r w:rsidRPr="0003330E">
        <w:t xml:space="preserve"> 26 (2013): 5-13.</w:t>
      </w:r>
    </w:p>
    <w:p w14:paraId="04D60953" w14:textId="250BF291" w:rsidR="00DF161C" w:rsidRDefault="00DF161C">
      <w:pPr>
        <w:pStyle w:val="CommentText"/>
      </w:pPr>
    </w:p>
  </w:comment>
  <w:comment w:id="70" w:author="Hannah Mossman" w:date="2021-12-19T15:21:00Z" w:initials="HM">
    <w:p w14:paraId="309661DD" w14:textId="55D15B1F" w:rsidR="00DF161C" w:rsidRDefault="00DF161C">
      <w:pPr>
        <w:pStyle w:val="CommentText"/>
      </w:pPr>
      <w:r>
        <w:rPr>
          <w:rStyle w:val="CommentReference"/>
        </w:rPr>
        <w:annotationRef/>
      </w:r>
      <w:r>
        <w:t xml:space="preserve">This contradicts the sentence above as its not doing well in asia. Maybe note that its doing better in Europe? </w:t>
      </w:r>
    </w:p>
  </w:comment>
  <w:comment w:id="73" w:author="Hannah Mossman" w:date="2021-12-19T15:24:00Z" w:initials="HM">
    <w:p w14:paraId="5DEDF5AD" w14:textId="62E7EF00" w:rsidR="00DF161C" w:rsidRDefault="00DF161C">
      <w:pPr>
        <w:pStyle w:val="CommentText"/>
      </w:pPr>
      <w:r>
        <w:rPr>
          <w:rStyle w:val="CommentReference"/>
        </w:rPr>
        <w:annotationRef/>
      </w:r>
      <w:r>
        <w:t>Best not to say the large number of publications here unless Basnet et al do, because this is what you are studying.</w:t>
      </w:r>
    </w:p>
  </w:comment>
  <w:comment w:id="114" w:author="Hannah Mossman" w:date="2021-12-19T15:51:00Z" w:initials="HM">
    <w:p w14:paraId="339476CB" w14:textId="064CCD35" w:rsidR="00DF161C" w:rsidRDefault="00DF161C">
      <w:pPr>
        <w:pStyle w:val="CommentText"/>
      </w:pPr>
      <w:r>
        <w:rPr>
          <w:rStyle w:val="CommentReference"/>
        </w:rPr>
        <w:annotationRef/>
      </w:r>
      <w:r>
        <w:t xml:space="preserve">Add in reference </w:t>
      </w:r>
    </w:p>
  </w:comment>
  <w:comment w:id="123" w:author="Hannah Mossman" w:date="2021-12-19T15:36:00Z" w:initials="HM">
    <w:p w14:paraId="5498238D" w14:textId="6E44FF8C" w:rsidR="00DF161C" w:rsidRDefault="00DF161C">
      <w:pPr>
        <w:pStyle w:val="CommentText"/>
      </w:pPr>
      <w:r>
        <w:rPr>
          <w:rStyle w:val="CommentReference"/>
        </w:rPr>
        <w:annotationRef/>
      </w:r>
      <w:r>
        <w:t>Undertaken? Not sure what this bit of the sentence means</w:t>
      </w:r>
    </w:p>
  </w:comment>
  <w:comment w:id="136" w:author="Hannah Mossman" w:date="2021-12-19T15:40:00Z" w:initials="HM">
    <w:p w14:paraId="2DEABDAF" w14:textId="688EEE7B" w:rsidR="00DF161C" w:rsidRDefault="00DF161C">
      <w:pPr>
        <w:pStyle w:val="CommentText"/>
      </w:pPr>
      <w:r>
        <w:rPr>
          <w:rStyle w:val="CommentReference"/>
        </w:rPr>
        <w:annotationRef/>
      </w:r>
      <w:r>
        <w:t>Is this question needed or is it a repeat of the first question? I suggest deleting it. As you have suggested these are questions but this isnt one</w:t>
      </w:r>
    </w:p>
  </w:comment>
  <w:comment w:id="146" w:author="Hannah Mossman" w:date="2021-12-19T15:41:00Z" w:initials="HM">
    <w:p w14:paraId="39558767" w14:textId="262A7EDE" w:rsidR="00DF161C" w:rsidRDefault="00DF161C">
      <w:pPr>
        <w:pStyle w:val="CommentText"/>
      </w:pPr>
      <w:r>
        <w:rPr>
          <w:rStyle w:val="CommentReference"/>
        </w:rPr>
        <w:annotationRef/>
      </w:r>
      <w:r>
        <w:t xml:space="preserve">Needs to be specific so this should be were not included, unless there are others you not mentioned yet. If so, list them. </w:t>
      </w:r>
    </w:p>
  </w:comment>
  <w:comment w:id="221" w:author="Hannah Mossman" w:date="2021-12-19T15:59:00Z" w:initials="HM">
    <w:p w14:paraId="67EC2B64" w14:textId="462A8A36" w:rsidR="00DF161C" w:rsidRDefault="00DF161C">
      <w:pPr>
        <w:pStyle w:val="CommentText"/>
      </w:pPr>
      <w:r>
        <w:rPr>
          <w:rStyle w:val="CommentReference"/>
        </w:rPr>
        <w:annotationRef/>
      </w:r>
      <w:r>
        <w:t xml:space="preserve">This needs more description. </w:t>
      </w:r>
    </w:p>
  </w:comment>
  <w:comment w:id="257" w:author="Hannah Mossman" w:date="2021-12-19T16:04:00Z" w:initials="HM">
    <w:p w14:paraId="75142A33" w14:textId="7D7B5535" w:rsidR="00DF161C" w:rsidRDefault="00DF161C">
      <w:pPr>
        <w:pStyle w:val="CommentText"/>
      </w:pPr>
      <w:r>
        <w:rPr>
          <w:rStyle w:val="CommentReference"/>
        </w:rPr>
        <w:annotationRef/>
      </w:r>
      <w:r>
        <w:t>‘such as county level or did you just take county level</w:t>
      </w:r>
    </w:p>
  </w:comment>
  <w:comment w:id="270" w:author="Hannah Mossman" w:date="2021-12-19T16:05:00Z" w:initials="HM">
    <w:p w14:paraId="7F80DB38" w14:textId="1DBE5D2B" w:rsidR="00DF161C" w:rsidRDefault="00DF161C">
      <w:pPr>
        <w:pStyle w:val="CommentText"/>
      </w:pPr>
      <w:r>
        <w:rPr>
          <w:rStyle w:val="CommentReference"/>
        </w:rPr>
        <w:annotationRef/>
      </w:r>
      <w:r>
        <w:t xml:space="preserve">Move to main paper. Don’t need to do this now, just put a note in to say you are moving it. more into the main paper. </w:t>
      </w:r>
    </w:p>
  </w:comment>
  <w:comment w:id="291" w:author="Hannah Mossman" w:date="2021-12-19T16:06:00Z" w:initials="HM">
    <w:p w14:paraId="59C0A261" w14:textId="006A38DA" w:rsidR="00DF161C" w:rsidRDefault="00DF161C">
      <w:pPr>
        <w:pStyle w:val="CommentText"/>
      </w:pPr>
      <w:r>
        <w:rPr>
          <w:rStyle w:val="CommentReference"/>
        </w:rPr>
        <w:annotationRef/>
      </w:r>
      <w:r>
        <w:t xml:space="preserve">Move to main paper. Don’t need to do this now, just put a note in to say you are moving it. </w:t>
      </w:r>
    </w:p>
  </w:comment>
  <w:comment w:id="333" w:author="Hannah Mossman" w:date="2021-12-19T16:13:00Z" w:initials="HM">
    <w:p w14:paraId="0B159750" w14:textId="12DA3785" w:rsidR="00DF161C" w:rsidRDefault="00DF161C">
      <w:pPr>
        <w:pStyle w:val="CommentText"/>
      </w:pPr>
      <w:r>
        <w:rPr>
          <w:rStyle w:val="CommentReference"/>
        </w:rPr>
        <w:annotationRef/>
      </w:r>
      <w:r>
        <w:t xml:space="preserve">Be consistent in terminology. Contaminants in Table </w:t>
      </w:r>
    </w:p>
  </w:comment>
  <w:comment w:id="342" w:author="Hannah Mossman" w:date="2021-12-19T16:14:00Z" w:initials="HM">
    <w:p w14:paraId="7CD14ECB" w14:textId="57860566" w:rsidR="00DF161C" w:rsidRDefault="00DF161C">
      <w:pPr>
        <w:pStyle w:val="CommentText"/>
      </w:pPr>
      <w:r>
        <w:rPr>
          <w:rStyle w:val="CommentReference"/>
        </w:rPr>
        <w:annotationRef/>
      </w:r>
      <w:r>
        <w:t>Is it the total number of studies or the total number of study topics? As papers can occur in more than one topic. How many entries in the database are there in total – should be more than 798</w:t>
      </w:r>
    </w:p>
  </w:comment>
  <w:comment w:id="363" w:author="Hannah Mossman" w:date="2021-12-19T16:17:00Z" w:initials="HM">
    <w:p w14:paraId="2280BA6F" w14:textId="4F258D6A" w:rsidR="00DF161C" w:rsidRDefault="00DF161C">
      <w:pPr>
        <w:pStyle w:val="CommentText"/>
      </w:pPr>
      <w:r>
        <w:rPr>
          <w:rStyle w:val="CommentReference"/>
        </w:rPr>
        <w:annotationRef/>
      </w:r>
      <w:r>
        <w:t>I thought you only started in 1970?</w:t>
      </w:r>
    </w:p>
  </w:comment>
  <w:comment w:id="345" w:author="Hannah Mossman" w:date="2021-12-19T16:18:00Z" w:initials="HM">
    <w:p w14:paraId="6EAF053B" w14:textId="79CBBF4F" w:rsidR="00DF161C" w:rsidRDefault="00DF161C">
      <w:pPr>
        <w:pStyle w:val="CommentText"/>
      </w:pPr>
      <w:r>
        <w:rPr>
          <w:rStyle w:val="CommentReference"/>
        </w:rPr>
        <w:annotationRef/>
      </w:r>
      <w:r>
        <w:t>I’m a little confused. Has the distribution remained the same over time or has it changed?</w:t>
      </w:r>
    </w:p>
  </w:comment>
  <w:comment w:id="379" w:author="Hannah Mossman" w:date="2021-12-19T16:19:00Z" w:initials="HM">
    <w:p w14:paraId="1B4329DB" w14:textId="79BF04B4" w:rsidR="00DF161C" w:rsidRDefault="00DF161C">
      <w:pPr>
        <w:pStyle w:val="CommentText"/>
      </w:pPr>
      <w:r>
        <w:rPr>
          <w:rStyle w:val="CommentReference"/>
        </w:rPr>
        <w:annotationRef/>
      </w:r>
      <w:r>
        <w:t xml:space="preserve">Not sure what you mean here </w:t>
      </w:r>
    </w:p>
  </w:comment>
  <w:comment w:id="380" w:author="Hannah Mossman" w:date="2021-12-19T16:20:00Z" w:initials="HM">
    <w:p w14:paraId="30247011" w14:textId="6051F100" w:rsidR="00DF161C" w:rsidRDefault="00DF161C">
      <w:pPr>
        <w:pStyle w:val="CommentText"/>
      </w:pPr>
      <w:r>
        <w:rPr>
          <w:rStyle w:val="CommentReference"/>
        </w:rPr>
        <w:annotationRef/>
      </w:r>
      <w:r>
        <w:t xml:space="preserve">Avoid using subjective words like ‘encouraging’ </w:t>
      </w:r>
    </w:p>
  </w:comment>
  <w:comment w:id="383" w:author="Hannah Mossman" w:date="2021-12-19T16:21:00Z" w:initials="HM">
    <w:p w14:paraId="46698B3B" w14:textId="4E99D667" w:rsidR="00DF161C" w:rsidRDefault="00DF161C">
      <w:pPr>
        <w:pStyle w:val="CommentText"/>
      </w:pPr>
      <w:r>
        <w:rPr>
          <w:rStyle w:val="CommentReference"/>
        </w:rPr>
        <w:annotationRef/>
      </w:r>
      <w:r>
        <w:t xml:space="preserve">Not sure what you mean here. </w:t>
      </w:r>
    </w:p>
  </w:comment>
  <w:comment w:id="495" w:author="Hannah Mossman" w:date="2021-12-19T16:32:00Z" w:initials="HM">
    <w:p w14:paraId="6ECDA6E7" w14:textId="29838F59" w:rsidR="00DF161C" w:rsidRDefault="00DF161C">
      <w:pPr>
        <w:pStyle w:val="CommentText"/>
      </w:pPr>
      <w:r>
        <w:rPr>
          <w:rStyle w:val="CommentReference"/>
        </w:rPr>
        <w:annotationRef/>
      </w:r>
      <w:r>
        <w:t>What do you mean by local here?</w:t>
      </w:r>
    </w:p>
  </w:comment>
  <w:comment w:id="512" w:author="Hannah Mossman" w:date="2021-12-19T16:35:00Z" w:initials="HM">
    <w:p w14:paraId="174DE94D" w14:textId="029778F0" w:rsidR="00DF161C" w:rsidRDefault="00DF161C">
      <w:pPr>
        <w:pStyle w:val="CommentText"/>
      </w:pPr>
      <w:r>
        <w:rPr>
          <w:rStyle w:val="CommentReference"/>
        </w:rPr>
        <w:annotationRef/>
      </w:r>
      <w:r>
        <w:t xml:space="preserve">Not sure its worth referencing with 3 papers here as you say 42 papers in this topic.  similarly in the sentence below </w:t>
      </w:r>
    </w:p>
  </w:comment>
  <w:comment w:id="516" w:author="Hannah Mossman" w:date="2021-12-19T16:37:00Z" w:initials="HM">
    <w:p w14:paraId="6BD36CBB" w14:textId="7D734485" w:rsidR="00DF161C" w:rsidRDefault="00DF161C">
      <w:pPr>
        <w:pStyle w:val="CommentText"/>
      </w:pPr>
      <w:r>
        <w:rPr>
          <w:rStyle w:val="CommentReference"/>
        </w:rPr>
        <w:annotationRef/>
      </w:r>
      <w:r>
        <w:t>What do you mean by survey? Scat and other signs presumably as has to differ from radio tags?</w:t>
      </w:r>
    </w:p>
  </w:comment>
  <w:comment w:id="541" w:author="Hannah Mossman" w:date="2021-12-19T16:40:00Z" w:initials="HM">
    <w:p w14:paraId="0851912B" w14:textId="4F6C5C44" w:rsidR="00DF161C" w:rsidRDefault="00DF161C">
      <w:pPr>
        <w:pStyle w:val="CommentText"/>
      </w:pPr>
      <w:r>
        <w:rPr>
          <w:rStyle w:val="CommentReference"/>
        </w:rPr>
        <w:annotationRef/>
      </w:r>
      <w:r>
        <w:t>Is this what you mean?</w:t>
      </w:r>
    </w:p>
  </w:comment>
  <w:comment w:id="588" w:author="Hannah Mossman" w:date="2021-12-19T16:45:00Z" w:initials="HM">
    <w:p w14:paraId="0887056C" w14:textId="1DC91749" w:rsidR="00DF161C" w:rsidRDefault="00DF161C">
      <w:pPr>
        <w:pStyle w:val="CommentText"/>
      </w:pPr>
      <w:r>
        <w:rPr>
          <w:rStyle w:val="CommentReference"/>
        </w:rPr>
        <w:annotationRef/>
      </w:r>
      <w:r>
        <w:t>Again, not sure some of these refs are needed. Reallly only need to ref here when you are making a point (e,g. climate change being a bit issue so should be studied more)</w:t>
      </w:r>
    </w:p>
  </w:comment>
  <w:comment w:id="592" w:author="Hannah Mossman" w:date="2021-12-19T16:46:00Z" w:initials="HM">
    <w:p w14:paraId="0651D299" w14:textId="34BC04C0" w:rsidR="00DF161C" w:rsidRDefault="00DF161C">
      <w:pPr>
        <w:pStyle w:val="CommentText"/>
      </w:pPr>
      <w:r>
        <w:rPr>
          <w:rStyle w:val="CommentReference"/>
        </w:rPr>
        <w:annotationRef/>
      </w:r>
      <w:r>
        <w:t>What proportion of papers used IUCN guidelines? That would be useful to add in</w:t>
      </w:r>
    </w:p>
  </w:comment>
  <w:comment w:id="596" w:author="Hannah Mossman" w:date="2021-12-19T16:47:00Z" w:initials="HM">
    <w:p w14:paraId="78C7AF4C" w14:textId="60086E7D" w:rsidR="00DF161C" w:rsidRDefault="00DF161C">
      <w:pPr>
        <w:pStyle w:val="CommentText"/>
      </w:pPr>
      <w:r>
        <w:rPr>
          <w:rStyle w:val="CommentReference"/>
        </w:rPr>
        <w:annotationRef/>
      </w:r>
      <w:r>
        <w:t xml:space="preserve">This is a useful place for a reference. </w:t>
      </w:r>
    </w:p>
  </w:comment>
  <w:comment w:id="597" w:author="Hannah Mossman" w:date="2021-12-19T16:48:00Z" w:initials="HM">
    <w:p w14:paraId="3E838C26" w14:textId="57A4665E" w:rsidR="00DF161C" w:rsidRDefault="00DF161C">
      <w:pPr>
        <w:pStyle w:val="CommentText"/>
      </w:pPr>
      <w:r>
        <w:rPr>
          <w:rStyle w:val="CommentReference"/>
        </w:rPr>
        <w:annotationRef/>
      </w:r>
    </w:p>
  </w:comment>
  <w:comment w:id="663" w:author="Hannah Mossman" w:date="2021-12-19T17:05:00Z" w:initials="HM">
    <w:p w14:paraId="57941C4D" w14:textId="604F1918" w:rsidR="00DF161C" w:rsidRDefault="00DF161C">
      <w:pPr>
        <w:pStyle w:val="CommentText"/>
      </w:pPr>
      <w:r>
        <w:rPr>
          <w:rStyle w:val="CommentReference"/>
        </w:rPr>
        <w:annotationRef/>
      </w:r>
      <w:r>
        <w:t>I’m a bit confused about what is disease and what is general health</w:t>
      </w:r>
    </w:p>
  </w:comment>
  <w:comment w:id="670" w:author="Hannah Mossman" w:date="2021-12-19T17:04:00Z" w:initials="HM">
    <w:p w14:paraId="593C5C24" w14:textId="00F9F537" w:rsidR="00DF161C" w:rsidRDefault="00DF161C">
      <w:pPr>
        <w:pStyle w:val="CommentText"/>
      </w:pPr>
      <w:r>
        <w:rPr>
          <w:rStyle w:val="CommentReference"/>
        </w:rPr>
        <w:annotationRef/>
      </w:r>
      <w:r>
        <w:t>Can cancer be considered to be a general health thing not disease?</w:t>
      </w:r>
    </w:p>
  </w:comment>
  <w:comment w:id="709" w:author="Hannah Mossman" w:date="2021-12-19T17:10:00Z" w:initials="HM">
    <w:p w14:paraId="5F3181B6" w14:textId="7058E3A9" w:rsidR="00DF161C" w:rsidRDefault="00DF161C">
      <w:pPr>
        <w:pStyle w:val="CommentText"/>
      </w:pPr>
      <w:r>
        <w:rPr>
          <w:rStyle w:val="CommentReference"/>
        </w:rPr>
        <w:annotationRef/>
      </w:r>
      <w:r>
        <w:t xml:space="preserve">Spell out. I don’t know what it is. </w:t>
      </w:r>
    </w:p>
  </w:comment>
  <w:comment w:id="714" w:author="Hannah Mossman" w:date="2021-12-19T17:12:00Z" w:initials="HM">
    <w:p w14:paraId="0BA200C0" w14:textId="77777777" w:rsidR="00CC2515" w:rsidRDefault="00CC2515" w:rsidP="00CC2515">
      <w:pPr>
        <w:pStyle w:val="CommentText"/>
      </w:pPr>
      <w:r>
        <w:rPr>
          <w:rStyle w:val="CommentReference"/>
        </w:rPr>
        <w:annotationRef/>
      </w:r>
      <w:r>
        <w:t>Does this refer to the PFCS? If so, move before the reference? What does the reference tell us?</w:t>
      </w:r>
    </w:p>
  </w:comment>
  <w:comment w:id="716" w:author="Hannah Mossman" w:date="2021-12-19T17:12:00Z" w:initials="HM">
    <w:p w14:paraId="67FCB341" w14:textId="4B50185E" w:rsidR="00DF161C" w:rsidRDefault="00DF161C">
      <w:pPr>
        <w:pStyle w:val="CommentText"/>
      </w:pPr>
      <w:r>
        <w:rPr>
          <w:rStyle w:val="CommentReference"/>
        </w:rPr>
        <w:annotationRef/>
      </w:r>
      <w:r>
        <w:t>Does this refer to the PFCS? If so, move before the reference? What does the reference tell us?</w:t>
      </w:r>
    </w:p>
  </w:comment>
  <w:comment w:id="728" w:author="Hannah Mossman" w:date="2021-12-19T17:14:00Z" w:initials="HM">
    <w:p w14:paraId="26D1BC2C" w14:textId="75344A82" w:rsidR="00DF161C" w:rsidRDefault="00DF161C">
      <w:pPr>
        <w:pStyle w:val="CommentText"/>
      </w:pPr>
      <w:r>
        <w:rPr>
          <w:rStyle w:val="CommentReference"/>
        </w:rPr>
        <w:annotationRef/>
      </w:r>
      <w:r>
        <w:t>Does this topic include reviews and methods papers? That’s what you imply above</w:t>
      </w:r>
    </w:p>
  </w:comment>
  <w:comment w:id="737" w:author="Hannah Mossman" w:date="2021-12-19T17:16:00Z" w:initials="HM">
    <w:p w14:paraId="55FE5CAC" w14:textId="649C9F48" w:rsidR="00DF161C" w:rsidRDefault="00DF161C">
      <w:pPr>
        <w:pStyle w:val="CommentText"/>
      </w:pPr>
      <w:r>
        <w:rPr>
          <w:rStyle w:val="CommentReference"/>
        </w:rPr>
        <w:annotationRef/>
      </w:r>
      <w:r>
        <w:t>Is this what you mean?</w:t>
      </w:r>
    </w:p>
  </w:comment>
  <w:comment w:id="752" w:author="Hannah Mossman" w:date="2021-12-19T17:17:00Z" w:initials="HM">
    <w:p w14:paraId="57DEECA0" w14:textId="013B2575" w:rsidR="00DF161C" w:rsidRDefault="00DF161C">
      <w:pPr>
        <w:pStyle w:val="CommentText"/>
      </w:pPr>
      <w:r>
        <w:rPr>
          <w:rStyle w:val="CommentReference"/>
        </w:rPr>
        <w:annotationRef/>
      </w:r>
      <w:r>
        <w:t xml:space="preserve">Presumably these are reviewed of the global population status otherwise I’m not sure how these differ from the previous type </w:t>
      </w:r>
    </w:p>
  </w:comment>
  <w:comment w:id="768" w:author="Hannah Mossman" w:date="2021-12-19T17:18:00Z" w:initials="HM">
    <w:p w14:paraId="633DEFC8" w14:textId="3EB3E67C" w:rsidR="00DF161C" w:rsidRDefault="00DF161C">
      <w:pPr>
        <w:pStyle w:val="CommentText"/>
      </w:pPr>
      <w:r>
        <w:rPr>
          <w:rStyle w:val="CommentReference"/>
        </w:rPr>
        <w:annotationRef/>
      </w:r>
      <w:r>
        <w:t>Again, these are not useful references as this is your findings, not those of another paper</w:t>
      </w:r>
    </w:p>
  </w:comment>
  <w:comment w:id="776" w:author="Hannah Mossman" w:date="2021-12-19T17:19:00Z" w:initials="HM">
    <w:p w14:paraId="77D474A1" w14:textId="3F6328B9" w:rsidR="00DF161C" w:rsidRDefault="00DF161C">
      <w:pPr>
        <w:pStyle w:val="CommentText"/>
      </w:pPr>
      <w:r>
        <w:rPr>
          <w:rStyle w:val="CommentReference"/>
        </w:rPr>
        <w:annotationRef/>
      </w:r>
      <w:r>
        <w:t>So in the 2010s? or since 2000?</w:t>
      </w:r>
    </w:p>
  </w:comment>
  <w:comment w:id="789" w:author="Hannah Mossman" w:date="2021-12-19T17:21:00Z" w:initials="HM">
    <w:p w14:paraId="10C6D635" w14:textId="75964F05" w:rsidR="00DF161C" w:rsidRDefault="00DF161C">
      <w:pPr>
        <w:pStyle w:val="CommentText"/>
      </w:pPr>
      <w:r>
        <w:rPr>
          <w:rStyle w:val="CommentReference"/>
        </w:rPr>
        <w:annotationRef/>
      </w:r>
      <w:r>
        <w:t>Frequently implies regularly over time. do you mean this (ie studies conducted at relatively regularly intervals) or that quite a few have been conducted in total? I suggest the former would be more interesting? But make sure text matches what you mean</w:t>
      </w:r>
    </w:p>
  </w:comment>
  <w:comment w:id="790" w:author="Hannah Mossman" w:date="2021-12-19T17:23:00Z" w:initials="HM">
    <w:p w14:paraId="22625A12" w14:textId="4129AA28" w:rsidR="00DF161C" w:rsidRDefault="00DF161C">
      <w:pPr>
        <w:pStyle w:val="CommentText"/>
      </w:pPr>
      <w:r>
        <w:rPr>
          <w:rStyle w:val="CommentReference"/>
        </w:rPr>
        <w:annotationRef/>
      </w:r>
      <w:r>
        <w:t xml:space="preserve">Is it surprising? I suggest deleting this bit of the sentence. </w:t>
      </w:r>
    </w:p>
  </w:comment>
  <w:comment w:id="826" w:author="Hannah Mossman" w:date="2021-12-19T17:26:00Z" w:initials="HM">
    <w:p w14:paraId="1D53562C" w14:textId="2E419EB8" w:rsidR="00BE6D3D" w:rsidRDefault="00BE6D3D">
      <w:pPr>
        <w:pStyle w:val="CommentText"/>
      </w:pPr>
      <w:r>
        <w:rPr>
          <w:rStyle w:val="CommentReference"/>
        </w:rPr>
        <w:annotationRef/>
      </w:r>
      <w:r>
        <w:t>Make this point more clearly – also are they geographically narrow because the papers are too?</w:t>
      </w:r>
    </w:p>
  </w:comment>
  <w:comment w:id="905" w:author="Hannah Mossman" w:date="2021-12-19T17:27:00Z" w:initials="HM">
    <w:p w14:paraId="25978259" w14:textId="07C8E6B0" w:rsidR="00BE6D3D" w:rsidRDefault="00BE6D3D">
      <w:pPr>
        <w:pStyle w:val="CommentText"/>
      </w:pPr>
      <w:r>
        <w:rPr>
          <w:rStyle w:val="CommentReference"/>
        </w:rPr>
        <w:annotationRef/>
      </w:r>
      <w:r>
        <w:t>Is it Fig 1 still?</w:t>
      </w:r>
    </w:p>
  </w:comment>
  <w:comment w:id="919" w:author="Hannah Mossman" w:date="2021-12-19T17:29:00Z" w:initials="HM">
    <w:p w14:paraId="7DD93D3C" w14:textId="18BEF6B5" w:rsidR="00BE6D3D" w:rsidRDefault="00BE6D3D">
      <w:pPr>
        <w:pStyle w:val="CommentText"/>
      </w:pPr>
      <w:r>
        <w:t>1</w:t>
      </w:r>
      <w:r>
        <w:rPr>
          <w:rStyle w:val="CommentReference"/>
        </w:rPr>
        <w:annotationRef/>
      </w:r>
      <w:r>
        <w:t>63 is more than double the 63. Are these numbers right?</w:t>
      </w:r>
    </w:p>
  </w:comment>
  <w:comment w:id="945" w:author="Hannah Mossman" w:date="2021-12-19T17:31:00Z" w:initials="HM">
    <w:p w14:paraId="38AE5F0B" w14:textId="635AED5E" w:rsidR="00BE6D3D" w:rsidRDefault="00BE6D3D">
      <w:pPr>
        <w:pStyle w:val="CommentText"/>
      </w:pPr>
      <w:r>
        <w:t>Add into m</w:t>
      </w:r>
      <w:r>
        <w:rPr>
          <w:rStyle w:val="CommentReference"/>
        </w:rPr>
        <w:annotationRef/>
      </w:r>
      <w:r>
        <w:t>fethods?</w:t>
      </w:r>
    </w:p>
  </w:comment>
  <w:comment w:id="965" w:author="Hannah Mossman" w:date="2021-12-19T17:34:00Z" w:initials="HM">
    <w:p w14:paraId="0C474677" w14:textId="0EA9D808" w:rsidR="00BE6D3D" w:rsidRDefault="00BE6D3D">
      <w:pPr>
        <w:pStyle w:val="CommentText"/>
      </w:pPr>
      <w:r>
        <w:rPr>
          <w:rStyle w:val="CommentReference"/>
        </w:rPr>
        <w:annotationRef/>
      </w:r>
      <w:r>
        <w:t xml:space="preserve">Not sure you can say it is prolific as you could publish a paper on korea and would be a uk paper on korea. </w:t>
      </w:r>
    </w:p>
  </w:comment>
  <w:comment w:id="982" w:author="Hannah Mossman" w:date="2021-12-19T17:39:00Z" w:initials="HM">
    <w:p w14:paraId="4241228B" w14:textId="56BA6223" w:rsidR="00BE6D3D" w:rsidRPr="001206E1" w:rsidRDefault="00BE6D3D">
      <w:pPr>
        <w:pStyle w:val="CommentText"/>
      </w:pPr>
      <w:r>
        <w:rPr>
          <w:rStyle w:val="CommentReference"/>
        </w:rPr>
        <w:annotationRef/>
      </w:r>
      <w:r>
        <w:t>This is repetition of previous section so suggest deleting</w:t>
      </w:r>
    </w:p>
  </w:comment>
  <w:comment w:id="1020" w:author="Hannah Mossman" w:date="2021-12-19T17:42:00Z" w:initials="HM">
    <w:p w14:paraId="1FECF6A5" w14:textId="6764EBF1" w:rsidR="00132193" w:rsidRDefault="00132193">
      <w:pPr>
        <w:pStyle w:val="CommentText"/>
      </w:pPr>
      <w:r>
        <w:rPr>
          <w:rStyle w:val="CommentReference"/>
        </w:rPr>
        <w:annotationRef/>
      </w:r>
      <w:r>
        <w:t>1970-2020 is 50 years</w:t>
      </w:r>
    </w:p>
  </w:comment>
  <w:comment w:id="1053" w:author="Hannah Mossman" w:date="2021-12-19T17:45:00Z" w:initials="HM">
    <w:p w14:paraId="1E8F26AE" w14:textId="41452B61" w:rsidR="002C2C50" w:rsidRDefault="002C2C50">
      <w:pPr>
        <w:pStyle w:val="CommentText"/>
      </w:pPr>
      <w:r>
        <w:rPr>
          <w:rStyle w:val="CommentReference"/>
        </w:rPr>
        <w:annotationRef/>
      </w:r>
      <w:r>
        <w:t>You haven’t mentioned behaviour as a topic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75B79A2" w15:done="1"/>
  <w15:commentEx w15:paraId="32038CB6" w15:done="1"/>
  <w15:commentEx w15:paraId="50300580" w15:done="1"/>
  <w15:commentEx w15:paraId="044D072B" w15:done="1"/>
  <w15:commentEx w15:paraId="04D60953" w15:done="1"/>
  <w15:commentEx w15:paraId="309661DD" w15:done="0"/>
  <w15:commentEx w15:paraId="5DEDF5AD" w15:done="1"/>
  <w15:commentEx w15:paraId="339476CB" w15:done="0"/>
  <w15:commentEx w15:paraId="5498238D" w15:done="1"/>
  <w15:commentEx w15:paraId="2DEABDAF" w15:done="1"/>
  <w15:commentEx w15:paraId="39558767" w15:done="1"/>
  <w15:commentEx w15:paraId="67EC2B64" w15:done="1"/>
  <w15:commentEx w15:paraId="75142A33" w15:done="1"/>
  <w15:commentEx w15:paraId="7F80DB38" w15:done="0"/>
  <w15:commentEx w15:paraId="59C0A261" w15:done="0"/>
  <w15:commentEx w15:paraId="0B159750" w15:done="1"/>
  <w15:commentEx w15:paraId="7CD14ECB" w15:done="1"/>
  <w15:commentEx w15:paraId="2280BA6F" w15:done="1"/>
  <w15:commentEx w15:paraId="6EAF053B" w15:done="1"/>
  <w15:commentEx w15:paraId="1B4329DB" w15:done="0"/>
  <w15:commentEx w15:paraId="30247011" w15:done="1"/>
  <w15:commentEx w15:paraId="46698B3B" w15:done="1"/>
  <w15:commentEx w15:paraId="6ECDA6E7" w15:done="1"/>
  <w15:commentEx w15:paraId="174DE94D" w15:done="1"/>
  <w15:commentEx w15:paraId="6BD36CBB" w15:done="1"/>
  <w15:commentEx w15:paraId="0851912B" w15:done="0"/>
  <w15:commentEx w15:paraId="0887056C" w15:done="1"/>
  <w15:commentEx w15:paraId="0651D299" w15:done="1"/>
  <w15:commentEx w15:paraId="78C7AF4C" w15:done="0"/>
  <w15:commentEx w15:paraId="3E838C26" w15:paraIdParent="78C7AF4C" w15:done="0"/>
  <w15:commentEx w15:paraId="57941C4D" w15:done="1"/>
  <w15:commentEx w15:paraId="593C5C24" w15:done="1"/>
  <w15:commentEx w15:paraId="5F3181B6" w15:done="1"/>
  <w15:commentEx w15:paraId="0BA200C0" w15:done="1"/>
  <w15:commentEx w15:paraId="67FCB341" w15:done="1"/>
  <w15:commentEx w15:paraId="26D1BC2C" w15:done="1"/>
  <w15:commentEx w15:paraId="55FE5CAC" w15:done="1"/>
  <w15:commentEx w15:paraId="57DEECA0" w15:done="1"/>
  <w15:commentEx w15:paraId="633DEFC8" w15:done="1"/>
  <w15:commentEx w15:paraId="77D474A1" w15:done="1"/>
  <w15:commentEx w15:paraId="10C6D635" w15:done="1"/>
  <w15:commentEx w15:paraId="22625A12" w15:done="1"/>
  <w15:commentEx w15:paraId="1D53562C" w15:done="1"/>
  <w15:commentEx w15:paraId="25978259" w15:done="1"/>
  <w15:commentEx w15:paraId="7DD93D3C" w15:done="1"/>
  <w15:commentEx w15:paraId="38AE5F0B" w15:done="1"/>
  <w15:commentEx w15:paraId="0C474677" w15:done="1"/>
  <w15:commentEx w15:paraId="4241228B" w15:done="1"/>
  <w15:commentEx w15:paraId="1FECF6A5" w15:done="1"/>
  <w15:commentEx w15:paraId="1E8F26AE"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9C843" w16cex:dateUtc="2021-12-19T15:03:00Z"/>
  <w16cex:commentExtensible w16cex:durableId="2569C98D" w16cex:dateUtc="2021-12-19T15:09:00Z"/>
  <w16cex:commentExtensible w16cex:durableId="2569CA2B" w16cex:dateUtc="2021-12-19T15:11:00Z"/>
  <w16cex:commentExtensible w16cex:durableId="2569CAB0" w16cex:dateUtc="2021-12-19T15:13:00Z"/>
  <w16cex:commentExtensible w16cex:durableId="2569CBA9" w16cex:dateUtc="2021-12-19T15:18:00Z"/>
  <w16cex:commentExtensible w16cex:durableId="2569CC70" w16cex:dateUtc="2021-12-19T15:21:00Z"/>
  <w16cex:commentExtensible w16cex:durableId="2569CD48" w16cex:dateUtc="2021-12-19T15:24:00Z"/>
  <w16cex:commentExtensible w16cex:durableId="2569D381" w16cex:dateUtc="2021-12-19T15:51:00Z"/>
  <w16cex:commentExtensible w16cex:durableId="2569CFFB" w16cex:dateUtc="2021-12-19T15:36:00Z"/>
  <w16cex:commentExtensible w16cex:durableId="2569D0E8" w16cex:dateUtc="2021-12-19T15:40:00Z"/>
  <w16cex:commentExtensible w16cex:durableId="2569D13B" w16cex:dateUtc="2021-12-19T15:41:00Z"/>
  <w16cex:commentExtensible w16cex:durableId="2569D55B" w16cex:dateUtc="2021-12-19T15:59:00Z"/>
  <w16cex:commentExtensible w16cex:durableId="2569D67D" w16cex:dateUtc="2021-12-19T16:04:00Z"/>
  <w16cex:commentExtensible w16cex:durableId="2569D6BE" w16cex:dateUtc="2021-12-19T16:05:00Z"/>
  <w16cex:commentExtensible w16cex:durableId="2569D705" w16cex:dateUtc="2021-12-19T16:06:00Z"/>
  <w16cex:commentExtensible w16cex:durableId="2569D88E" w16cex:dateUtc="2021-12-19T16:13:00Z"/>
  <w16cex:commentExtensible w16cex:durableId="2569D8EA" w16cex:dateUtc="2021-12-19T16:14:00Z"/>
  <w16cex:commentExtensible w16cex:durableId="2569D9AB" w16cex:dateUtc="2021-12-19T16:17:00Z"/>
  <w16cex:commentExtensible w16cex:durableId="2569D9DA" w16cex:dateUtc="2021-12-19T16:18:00Z"/>
  <w16cex:commentExtensible w16cex:durableId="2569DA2B" w16cex:dateUtc="2021-12-19T16:19:00Z"/>
  <w16cex:commentExtensible w16cex:durableId="2569DA3E" w16cex:dateUtc="2021-12-19T16:20:00Z"/>
  <w16cex:commentExtensible w16cex:durableId="2569DA86" w16cex:dateUtc="2021-12-19T16:21:00Z"/>
  <w16cex:commentExtensible w16cex:durableId="2569DD35" w16cex:dateUtc="2021-12-19T16:32:00Z"/>
  <w16cex:commentExtensible w16cex:durableId="2569DDE7" w16cex:dateUtc="2021-12-19T16:35:00Z"/>
  <w16cex:commentExtensible w16cex:durableId="2569DE60" w16cex:dateUtc="2021-12-19T16:37:00Z"/>
  <w16cex:commentExtensible w16cex:durableId="2569DEFB" w16cex:dateUtc="2021-12-19T16:40:00Z"/>
  <w16cex:commentExtensible w16cex:durableId="2569E038" w16cex:dateUtc="2021-12-19T16:45:00Z"/>
  <w16cex:commentExtensible w16cex:durableId="2569E074" w16cex:dateUtc="2021-12-19T16:46:00Z"/>
  <w16cex:commentExtensible w16cex:durableId="2569E0BC" w16cex:dateUtc="2021-12-19T16:47:00Z"/>
  <w16cex:commentExtensible w16cex:durableId="2569E0E7" w16cex:dateUtc="2021-12-19T16:48:00Z"/>
  <w16cex:commentExtensible w16cex:durableId="2569E4F0" w16cex:dateUtc="2021-12-19T17:05:00Z"/>
  <w16cex:commentExtensible w16cex:durableId="2569E4A3" w16cex:dateUtc="2021-12-19T17:04:00Z"/>
  <w16cex:commentExtensible w16cex:durableId="2569E606" w16cex:dateUtc="2021-12-19T17:10:00Z"/>
  <w16cex:commentExtensible w16cex:durableId="258EA423" w16cex:dateUtc="2021-12-19T17:12:00Z"/>
  <w16cex:commentExtensible w16cex:durableId="2569E664" w16cex:dateUtc="2021-12-19T17:12:00Z"/>
  <w16cex:commentExtensible w16cex:durableId="2569E6F9" w16cex:dateUtc="2021-12-19T17:14:00Z"/>
  <w16cex:commentExtensible w16cex:durableId="2569E75A" w16cex:dateUtc="2021-12-19T17:16:00Z"/>
  <w16cex:commentExtensible w16cex:durableId="2569E78F" w16cex:dateUtc="2021-12-19T17:17:00Z"/>
  <w16cex:commentExtensible w16cex:durableId="2569E7D8" w16cex:dateUtc="2021-12-19T17:18:00Z"/>
  <w16cex:commentExtensible w16cex:durableId="2569E821" w16cex:dateUtc="2021-12-19T17:19:00Z"/>
  <w16cex:commentExtensible w16cex:durableId="2569E8A0" w16cex:dateUtc="2021-12-19T17:21:00Z"/>
  <w16cex:commentExtensible w16cex:durableId="2569E90F" w16cex:dateUtc="2021-12-19T17:23:00Z"/>
  <w16cex:commentExtensible w16cex:durableId="2569E9E3" w16cex:dateUtc="2021-12-19T17:26:00Z"/>
  <w16cex:commentExtensible w16cex:durableId="2569EA1B" w16cex:dateUtc="2021-12-19T17:27:00Z"/>
  <w16cex:commentExtensible w16cex:durableId="2569EA92" w16cex:dateUtc="2021-12-19T17:29:00Z"/>
  <w16cex:commentExtensible w16cex:durableId="2569EB0C" w16cex:dateUtc="2021-12-19T17:31:00Z"/>
  <w16cex:commentExtensible w16cex:durableId="2569EBA3" w16cex:dateUtc="2021-12-19T17:34:00Z"/>
  <w16cex:commentExtensible w16cex:durableId="2569ECBB" w16cex:dateUtc="2021-12-19T17:39:00Z"/>
  <w16cex:commentExtensible w16cex:durableId="2569EDA2" w16cex:dateUtc="2021-12-19T17:42:00Z"/>
  <w16cex:commentExtensible w16cex:durableId="2569EE3A" w16cex:dateUtc="2021-12-19T17: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75B79A2" w16cid:durableId="2569C843"/>
  <w16cid:commentId w16cid:paraId="32038CB6" w16cid:durableId="2569C98D"/>
  <w16cid:commentId w16cid:paraId="50300580" w16cid:durableId="2569CA2B"/>
  <w16cid:commentId w16cid:paraId="044D072B" w16cid:durableId="2569CAB0"/>
  <w16cid:commentId w16cid:paraId="04D60953" w16cid:durableId="2569CBA9"/>
  <w16cid:commentId w16cid:paraId="309661DD" w16cid:durableId="2569CC70"/>
  <w16cid:commentId w16cid:paraId="5DEDF5AD" w16cid:durableId="2569CD48"/>
  <w16cid:commentId w16cid:paraId="339476CB" w16cid:durableId="2569D381"/>
  <w16cid:commentId w16cid:paraId="5498238D" w16cid:durableId="2569CFFB"/>
  <w16cid:commentId w16cid:paraId="2DEABDAF" w16cid:durableId="2569D0E8"/>
  <w16cid:commentId w16cid:paraId="39558767" w16cid:durableId="2569D13B"/>
  <w16cid:commentId w16cid:paraId="67EC2B64" w16cid:durableId="2569D55B"/>
  <w16cid:commentId w16cid:paraId="75142A33" w16cid:durableId="2569D67D"/>
  <w16cid:commentId w16cid:paraId="7F80DB38" w16cid:durableId="2569D6BE"/>
  <w16cid:commentId w16cid:paraId="59C0A261" w16cid:durableId="2569D705"/>
  <w16cid:commentId w16cid:paraId="0B159750" w16cid:durableId="2569D88E"/>
  <w16cid:commentId w16cid:paraId="7CD14ECB" w16cid:durableId="2569D8EA"/>
  <w16cid:commentId w16cid:paraId="2280BA6F" w16cid:durableId="2569D9AB"/>
  <w16cid:commentId w16cid:paraId="6EAF053B" w16cid:durableId="2569D9DA"/>
  <w16cid:commentId w16cid:paraId="1B4329DB" w16cid:durableId="2569DA2B"/>
  <w16cid:commentId w16cid:paraId="30247011" w16cid:durableId="2569DA3E"/>
  <w16cid:commentId w16cid:paraId="46698B3B" w16cid:durableId="2569DA86"/>
  <w16cid:commentId w16cid:paraId="6ECDA6E7" w16cid:durableId="2569DD35"/>
  <w16cid:commentId w16cid:paraId="174DE94D" w16cid:durableId="2569DDE7"/>
  <w16cid:commentId w16cid:paraId="6BD36CBB" w16cid:durableId="2569DE60"/>
  <w16cid:commentId w16cid:paraId="0851912B" w16cid:durableId="2569DEFB"/>
  <w16cid:commentId w16cid:paraId="0887056C" w16cid:durableId="2569E038"/>
  <w16cid:commentId w16cid:paraId="0651D299" w16cid:durableId="2569E074"/>
  <w16cid:commentId w16cid:paraId="78C7AF4C" w16cid:durableId="2569E0BC"/>
  <w16cid:commentId w16cid:paraId="3E838C26" w16cid:durableId="2569E0E7"/>
  <w16cid:commentId w16cid:paraId="57941C4D" w16cid:durableId="2569E4F0"/>
  <w16cid:commentId w16cid:paraId="593C5C24" w16cid:durableId="2569E4A3"/>
  <w16cid:commentId w16cid:paraId="5F3181B6" w16cid:durableId="2569E606"/>
  <w16cid:commentId w16cid:paraId="0BA200C0" w16cid:durableId="258EA423"/>
  <w16cid:commentId w16cid:paraId="67FCB341" w16cid:durableId="2569E664"/>
  <w16cid:commentId w16cid:paraId="26D1BC2C" w16cid:durableId="2569E6F9"/>
  <w16cid:commentId w16cid:paraId="55FE5CAC" w16cid:durableId="2569E75A"/>
  <w16cid:commentId w16cid:paraId="57DEECA0" w16cid:durableId="2569E78F"/>
  <w16cid:commentId w16cid:paraId="633DEFC8" w16cid:durableId="2569E7D8"/>
  <w16cid:commentId w16cid:paraId="77D474A1" w16cid:durableId="2569E821"/>
  <w16cid:commentId w16cid:paraId="10C6D635" w16cid:durableId="2569E8A0"/>
  <w16cid:commentId w16cid:paraId="22625A12" w16cid:durableId="2569E90F"/>
  <w16cid:commentId w16cid:paraId="1D53562C" w16cid:durableId="2569E9E3"/>
  <w16cid:commentId w16cid:paraId="25978259" w16cid:durableId="2569EA1B"/>
  <w16cid:commentId w16cid:paraId="7DD93D3C" w16cid:durableId="2569EA92"/>
  <w16cid:commentId w16cid:paraId="38AE5F0B" w16cid:durableId="2569EB0C"/>
  <w16cid:commentId w16cid:paraId="0C474677" w16cid:durableId="2569EBA3"/>
  <w16cid:commentId w16cid:paraId="4241228B" w16cid:durableId="2569ECBB"/>
  <w16cid:commentId w16cid:paraId="1FECF6A5" w16cid:durableId="2569EDA2"/>
  <w16cid:commentId w16cid:paraId="1E8F26AE" w16cid:durableId="2569EE3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B67C0C"/>
    <w:multiLevelType w:val="hybridMultilevel"/>
    <w:tmpl w:val="B802CF86"/>
    <w:lvl w:ilvl="0" w:tplc="A9B0666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CC75186"/>
    <w:multiLevelType w:val="hybridMultilevel"/>
    <w:tmpl w:val="2C868D12"/>
    <w:lvl w:ilvl="0" w:tplc="15DE5EF4">
      <w:start w:val="1"/>
      <w:numFmt w:val="decimal"/>
      <w:lvlText w:val="%1."/>
      <w:lvlJc w:val="left"/>
      <w:pPr>
        <w:ind w:left="1080" w:hanging="360"/>
      </w:pPr>
      <w:rPr>
        <w:rFonts w:hint="default"/>
        <w:color w:val="000000" w:themeColor="text1"/>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annah Mossman">
    <w15:presenceInfo w15:providerId="None" w15:userId="Hannah Mossman"/>
  </w15:person>
  <w15:person w15:author="Thomas David Hughes">
    <w15:presenceInfo w15:providerId="AD" w15:userId="S::17086038@stu.mmu.ac.uk::0f43e6e8-f029-4887-82c9-b1873d3f76c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8"/>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C45"/>
    <w:rsid w:val="0003330E"/>
    <w:rsid w:val="000F0631"/>
    <w:rsid w:val="0011063E"/>
    <w:rsid w:val="00111BC5"/>
    <w:rsid w:val="001206E1"/>
    <w:rsid w:val="00132193"/>
    <w:rsid w:val="00146036"/>
    <w:rsid w:val="00161AF5"/>
    <w:rsid w:val="00186DB4"/>
    <w:rsid w:val="001A7695"/>
    <w:rsid w:val="001B4BA7"/>
    <w:rsid w:val="001B667F"/>
    <w:rsid w:val="002637B9"/>
    <w:rsid w:val="002764DD"/>
    <w:rsid w:val="0027667C"/>
    <w:rsid w:val="002A7470"/>
    <w:rsid w:val="002B3423"/>
    <w:rsid w:val="002C2C50"/>
    <w:rsid w:val="002E16ED"/>
    <w:rsid w:val="002F5AFC"/>
    <w:rsid w:val="002F5BA5"/>
    <w:rsid w:val="003338B4"/>
    <w:rsid w:val="0034634E"/>
    <w:rsid w:val="003820A1"/>
    <w:rsid w:val="003A051D"/>
    <w:rsid w:val="003C4DD6"/>
    <w:rsid w:val="003D255E"/>
    <w:rsid w:val="003E3618"/>
    <w:rsid w:val="003F1901"/>
    <w:rsid w:val="0042134C"/>
    <w:rsid w:val="004376D5"/>
    <w:rsid w:val="00437868"/>
    <w:rsid w:val="00453DB3"/>
    <w:rsid w:val="004569C9"/>
    <w:rsid w:val="004C2332"/>
    <w:rsid w:val="004D1F39"/>
    <w:rsid w:val="004F4F0A"/>
    <w:rsid w:val="00530923"/>
    <w:rsid w:val="00543FB6"/>
    <w:rsid w:val="00581174"/>
    <w:rsid w:val="00581695"/>
    <w:rsid w:val="00586E87"/>
    <w:rsid w:val="005F4B79"/>
    <w:rsid w:val="00627BB0"/>
    <w:rsid w:val="006677DD"/>
    <w:rsid w:val="006B5604"/>
    <w:rsid w:val="006D0058"/>
    <w:rsid w:val="00707B1C"/>
    <w:rsid w:val="00715F4E"/>
    <w:rsid w:val="00723C07"/>
    <w:rsid w:val="007A6503"/>
    <w:rsid w:val="007D09B1"/>
    <w:rsid w:val="008757C8"/>
    <w:rsid w:val="008A547E"/>
    <w:rsid w:val="008B25D1"/>
    <w:rsid w:val="008B4697"/>
    <w:rsid w:val="008B4C45"/>
    <w:rsid w:val="008C207D"/>
    <w:rsid w:val="00965738"/>
    <w:rsid w:val="009D4F09"/>
    <w:rsid w:val="009E4D7E"/>
    <w:rsid w:val="00A62DE2"/>
    <w:rsid w:val="00AE36D6"/>
    <w:rsid w:val="00AF407D"/>
    <w:rsid w:val="00B2515A"/>
    <w:rsid w:val="00B34BE6"/>
    <w:rsid w:val="00BE6D3D"/>
    <w:rsid w:val="00C13EE6"/>
    <w:rsid w:val="00C23525"/>
    <w:rsid w:val="00C601B3"/>
    <w:rsid w:val="00C96026"/>
    <w:rsid w:val="00CC2515"/>
    <w:rsid w:val="00CE1BFC"/>
    <w:rsid w:val="00CE4AEE"/>
    <w:rsid w:val="00D34F6A"/>
    <w:rsid w:val="00D54E5C"/>
    <w:rsid w:val="00D73AB4"/>
    <w:rsid w:val="00D962A5"/>
    <w:rsid w:val="00DF161C"/>
    <w:rsid w:val="00E014A4"/>
    <w:rsid w:val="00ED17D1"/>
    <w:rsid w:val="00F31C38"/>
    <w:rsid w:val="00F326AF"/>
    <w:rsid w:val="00F36E63"/>
    <w:rsid w:val="00F527D1"/>
    <w:rsid w:val="00FB71AB"/>
    <w:rsid w:val="00FE3ED2"/>
    <w:rsid w:val="00FF358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7D1CBE"/>
  <w15:chartTrackingRefBased/>
  <w15:docId w15:val="{A884C4F8-885B-BE4E-87C7-322E07B107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3DB3"/>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4697"/>
    <w:pPr>
      <w:spacing w:after="160" w:line="259" w:lineRule="auto"/>
      <w:ind w:left="720"/>
      <w:contextualSpacing/>
    </w:pPr>
    <w:rPr>
      <w:rFonts w:asciiTheme="minorHAnsi" w:eastAsiaTheme="minorHAnsi" w:hAnsiTheme="minorHAnsi" w:cstheme="minorBidi"/>
      <w:sz w:val="22"/>
      <w:szCs w:val="22"/>
      <w:lang w:eastAsia="en-US"/>
    </w:rPr>
  </w:style>
  <w:style w:type="character" w:customStyle="1" w:styleId="querysrchterm">
    <w:name w:val="querysrchterm"/>
    <w:basedOn w:val="DefaultParagraphFont"/>
    <w:rsid w:val="008B4697"/>
  </w:style>
  <w:style w:type="paragraph" w:styleId="BodyText">
    <w:name w:val="Body Text"/>
    <w:basedOn w:val="Normal"/>
    <w:link w:val="BodyTextChar"/>
    <w:uiPriority w:val="1"/>
    <w:qFormat/>
    <w:rsid w:val="003F1901"/>
    <w:pPr>
      <w:widowControl w:val="0"/>
      <w:autoSpaceDE w:val="0"/>
      <w:autoSpaceDN w:val="0"/>
    </w:pPr>
    <w:rPr>
      <w:rFonts w:ascii="PMingLiU" w:eastAsia="PMingLiU" w:hAnsi="PMingLiU" w:cs="PMingLiU"/>
      <w:sz w:val="20"/>
      <w:szCs w:val="20"/>
      <w:lang w:val="en-US" w:eastAsia="en-US"/>
    </w:rPr>
  </w:style>
  <w:style w:type="character" w:customStyle="1" w:styleId="BodyTextChar">
    <w:name w:val="Body Text Char"/>
    <w:basedOn w:val="DefaultParagraphFont"/>
    <w:link w:val="BodyText"/>
    <w:uiPriority w:val="1"/>
    <w:rsid w:val="003F1901"/>
    <w:rPr>
      <w:rFonts w:ascii="PMingLiU" w:eastAsia="PMingLiU" w:hAnsi="PMingLiU" w:cs="PMingLiU"/>
      <w:sz w:val="20"/>
      <w:szCs w:val="20"/>
      <w:lang w:val="en-US"/>
    </w:rPr>
  </w:style>
  <w:style w:type="character" w:customStyle="1" w:styleId="textcell">
    <w:name w:val="textcell"/>
    <w:basedOn w:val="DefaultParagraphFont"/>
    <w:rsid w:val="004F4F0A"/>
  </w:style>
  <w:style w:type="character" w:customStyle="1" w:styleId="numbercell">
    <w:name w:val="numbercell"/>
    <w:basedOn w:val="DefaultParagraphFont"/>
    <w:rsid w:val="004F4F0A"/>
  </w:style>
  <w:style w:type="character" w:customStyle="1" w:styleId="gwt-inlinelabel">
    <w:name w:val="gwt-inlinelabel"/>
    <w:basedOn w:val="DefaultParagraphFont"/>
    <w:rsid w:val="00453DB3"/>
  </w:style>
  <w:style w:type="character" w:styleId="CommentReference">
    <w:name w:val="annotation reference"/>
    <w:basedOn w:val="DefaultParagraphFont"/>
    <w:uiPriority w:val="99"/>
    <w:semiHidden/>
    <w:unhideWhenUsed/>
    <w:rsid w:val="00D73AB4"/>
    <w:rPr>
      <w:sz w:val="16"/>
      <w:szCs w:val="16"/>
    </w:rPr>
  </w:style>
  <w:style w:type="paragraph" w:styleId="CommentText">
    <w:name w:val="annotation text"/>
    <w:basedOn w:val="Normal"/>
    <w:link w:val="CommentTextChar"/>
    <w:uiPriority w:val="99"/>
    <w:semiHidden/>
    <w:unhideWhenUsed/>
    <w:rsid w:val="00D73AB4"/>
    <w:rPr>
      <w:sz w:val="20"/>
      <w:szCs w:val="20"/>
    </w:rPr>
  </w:style>
  <w:style w:type="character" w:customStyle="1" w:styleId="CommentTextChar">
    <w:name w:val="Comment Text Char"/>
    <w:basedOn w:val="DefaultParagraphFont"/>
    <w:link w:val="CommentText"/>
    <w:uiPriority w:val="99"/>
    <w:semiHidden/>
    <w:rsid w:val="00D73AB4"/>
    <w:rPr>
      <w:rFonts w:ascii="Times New Roman" w:eastAsia="Times New Roman" w:hAnsi="Times New Roman" w:cs="Times New Roman"/>
      <w:sz w:val="20"/>
      <w:szCs w:val="20"/>
      <w:lang w:eastAsia="en-GB"/>
    </w:rPr>
  </w:style>
  <w:style w:type="paragraph" w:styleId="CommentSubject">
    <w:name w:val="annotation subject"/>
    <w:basedOn w:val="CommentText"/>
    <w:next w:val="CommentText"/>
    <w:link w:val="CommentSubjectChar"/>
    <w:uiPriority w:val="99"/>
    <w:semiHidden/>
    <w:unhideWhenUsed/>
    <w:rsid w:val="00D73AB4"/>
    <w:rPr>
      <w:b/>
      <w:bCs/>
    </w:rPr>
  </w:style>
  <w:style w:type="character" w:customStyle="1" w:styleId="CommentSubjectChar">
    <w:name w:val="Comment Subject Char"/>
    <w:basedOn w:val="CommentTextChar"/>
    <w:link w:val="CommentSubject"/>
    <w:uiPriority w:val="99"/>
    <w:semiHidden/>
    <w:rsid w:val="00D73AB4"/>
    <w:rPr>
      <w:rFonts w:ascii="Times New Roman" w:eastAsia="Times New Roman" w:hAnsi="Times New Roman" w:cs="Times New Roman"/>
      <w:b/>
      <w:bCs/>
      <w:sz w:val="20"/>
      <w:szCs w:val="20"/>
      <w:lang w:eastAsia="en-GB"/>
    </w:rPr>
  </w:style>
  <w:style w:type="paragraph" w:styleId="Revision">
    <w:name w:val="Revision"/>
    <w:hidden/>
    <w:uiPriority w:val="99"/>
    <w:semiHidden/>
    <w:rsid w:val="00CC2515"/>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3673811">
      <w:bodyDiv w:val="1"/>
      <w:marLeft w:val="0"/>
      <w:marRight w:val="0"/>
      <w:marTop w:val="0"/>
      <w:marBottom w:val="0"/>
      <w:divBdr>
        <w:top w:val="none" w:sz="0" w:space="0" w:color="auto"/>
        <w:left w:val="none" w:sz="0" w:space="0" w:color="auto"/>
        <w:bottom w:val="none" w:sz="0" w:space="0" w:color="auto"/>
        <w:right w:val="none" w:sz="0" w:space="0" w:color="auto"/>
      </w:divBdr>
    </w:div>
    <w:div w:id="523983290">
      <w:bodyDiv w:val="1"/>
      <w:marLeft w:val="0"/>
      <w:marRight w:val="0"/>
      <w:marTop w:val="0"/>
      <w:marBottom w:val="0"/>
      <w:divBdr>
        <w:top w:val="none" w:sz="0" w:space="0" w:color="auto"/>
        <w:left w:val="none" w:sz="0" w:space="0" w:color="auto"/>
        <w:bottom w:val="none" w:sz="0" w:space="0" w:color="auto"/>
        <w:right w:val="none" w:sz="0" w:space="0" w:color="auto"/>
      </w:divBdr>
    </w:div>
    <w:div w:id="647511952">
      <w:bodyDiv w:val="1"/>
      <w:marLeft w:val="0"/>
      <w:marRight w:val="0"/>
      <w:marTop w:val="0"/>
      <w:marBottom w:val="0"/>
      <w:divBdr>
        <w:top w:val="none" w:sz="0" w:space="0" w:color="auto"/>
        <w:left w:val="none" w:sz="0" w:space="0" w:color="auto"/>
        <w:bottom w:val="none" w:sz="0" w:space="0" w:color="auto"/>
        <w:right w:val="none" w:sz="0" w:space="0" w:color="auto"/>
      </w:divBdr>
    </w:div>
    <w:div w:id="786966453">
      <w:bodyDiv w:val="1"/>
      <w:marLeft w:val="0"/>
      <w:marRight w:val="0"/>
      <w:marTop w:val="0"/>
      <w:marBottom w:val="0"/>
      <w:divBdr>
        <w:top w:val="none" w:sz="0" w:space="0" w:color="auto"/>
        <w:left w:val="none" w:sz="0" w:space="0" w:color="auto"/>
        <w:bottom w:val="none" w:sz="0" w:space="0" w:color="auto"/>
        <w:right w:val="none" w:sz="0" w:space="0" w:color="auto"/>
      </w:divBdr>
      <w:divsChild>
        <w:div w:id="934872656">
          <w:marLeft w:val="0"/>
          <w:marRight w:val="0"/>
          <w:marTop w:val="0"/>
          <w:marBottom w:val="0"/>
          <w:divBdr>
            <w:top w:val="none" w:sz="0" w:space="0" w:color="auto"/>
            <w:left w:val="none" w:sz="0" w:space="0" w:color="auto"/>
            <w:bottom w:val="none" w:sz="0" w:space="0" w:color="auto"/>
            <w:right w:val="none" w:sz="0" w:space="0" w:color="auto"/>
          </w:divBdr>
        </w:div>
      </w:divsChild>
    </w:div>
    <w:div w:id="947662335">
      <w:bodyDiv w:val="1"/>
      <w:marLeft w:val="0"/>
      <w:marRight w:val="0"/>
      <w:marTop w:val="0"/>
      <w:marBottom w:val="0"/>
      <w:divBdr>
        <w:top w:val="none" w:sz="0" w:space="0" w:color="auto"/>
        <w:left w:val="none" w:sz="0" w:space="0" w:color="auto"/>
        <w:bottom w:val="none" w:sz="0" w:space="0" w:color="auto"/>
        <w:right w:val="none" w:sz="0" w:space="0" w:color="auto"/>
      </w:divBdr>
    </w:div>
    <w:div w:id="1083843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emf"/><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3.em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emf"/><Relationship Id="rId5" Type="http://schemas.openxmlformats.org/officeDocument/2006/relationships/webSettings" Target="webSettings.xml"/><Relationship Id="rId15" Type="http://schemas.microsoft.com/office/2011/relationships/people" Target="people.xml"/><Relationship Id="rId10" Type="http://schemas.openxmlformats.org/officeDocument/2006/relationships/image" Target="media/image1.jpe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D89F6F-3E7D-824C-97C6-67EA031D1D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37357</Words>
  <Characters>212940</Characters>
  <Application>Microsoft Office Word</Application>
  <DocSecurity>0</DocSecurity>
  <Lines>1774</Lines>
  <Paragraphs>499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David Hughes</dc:creator>
  <cp:keywords/>
  <dc:description/>
  <cp:lastModifiedBy>Thomas David Hughes</cp:lastModifiedBy>
  <cp:revision>2</cp:revision>
  <dcterms:created xsi:type="dcterms:W3CDTF">2022-08-06T14:03:00Z</dcterms:created>
  <dcterms:modified xsi:type="dcterms:W3CDTF">2022-08-06T14:03:00Z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624a206e-9d3c-3d5d-9302-a3a880251025</vt:lpwstr>
  </property>
  <property fmtid="{D5CDD505-2E9C-101B-9397-08002B2CF9AE}" pid="24" name="Mendeley Citation Style_1">
    <vt:lpwstr>http://www.zotero.org/styles/harvard-cite-them-right</vt:lpwstr>
  </property>
</Properties>
</file>